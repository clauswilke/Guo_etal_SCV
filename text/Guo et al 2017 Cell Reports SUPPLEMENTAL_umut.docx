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09FFCA1" w14:textId="08C10466" w:rsidR="006B292C" w:rsidRPr="00FD31C9" w:rsidRDefault="00FD31C9" w:rsidP="00574C7C">
      <w:pPr>
        <w:pStyle w:val="arttitle"/>
        <w:spacing w:before="240" w:after="360" w:line="240" w:lineRule="auto"/>
        <w:jc w:val="center"/>
        <w:rPr>
          <w:rFonts w:ascii="Times" w:hAnsi="Times" w:cs="Times"/>
          <w:szCs w:val="32"/>
          <w:u w:val="single"/>
        </w:rPr>
      </w:pPr>
      <w:r w:rsidRPr="00FD31C9">
        <w:rPr>
          <w:rFonts w:ascii="Times" w:hAnsi="Times" w:cs="Times"/>
          <w:szCs w:val="32"/>
          <w:u w:val="single"/>
        </w:rPr>
        <w:t>Supplemental</w:t>
      </w:r>
      <w:r w:rsidR="00B10F0E" w:rsidRPr="00FD31C9">
        <w:rPr>
          <w:rFonts w:ascii="Times" w:hAnsi="Times" w:cs="Times"/>
          <w:szCs w:val="32"/>
          <w:u w:val="single"/>
        </w:rPr>
        <w:t xml:space="preserve"> Information</w:t>
      </w:r>
    </w:p>
    <w:p w14:paraId="48690996" w14:textId="77777777" w:rsidR="00736FDC" w:rsidRPr="00736FDC" w:rsidRDefault="00736FDC" w:rsidP="00736FDC">
      <w:pPr>
        <w:tabs>
          <w:tab w:val="left" w:pos="6930"/>
        </w:tabs>
        <w:jc w:val="center"/>
        <w:rPr>
          <w:sz w:val="28"/>
          <w:szCs w:val="28"/>
        </w:rPr>
      </w:pPr>
      <w:r w:rsidRPr="00736FDC">
        <w:rPr>
          <w:b/>
          <w:sz w:val="28"/>
          <w:szCs w:val="28"/>
        </w:rPr>
        <w:t>Single-cell virology: on-chip investigation of viral infection dynamics</w:t>
      </w:r>
    </w:p>
    <w:p w14:paraId="6D10F4CF" w14:textId="77777777" w:rsidR="00516CBF" w:rsidRDefault="00516CBF" w:rsidP="00574C7C">
      <w:pPr>
        <w:autoSpaceDE w:val="0"/>
        <w:autoSpaceDN w:val="0"/>
        <w:ind w:left="86" w:hanging="86"/>
        <w:rPr>
          <w:rFonts w:ascii="Arial" w:hAnsi="Arial" w:cs="Arial"/>
          <w:iCs/>
          <w:sz w:val="21"/>
          <w:szCs w:val="21"/>
        </w:rPr>
      </w:pPr>
    </w:p>
    <w:p w14:paraId="3E8C9B9D" w14:textId="77777777" w:rsidR="00516CBF" w:rsidRDefault="00516CBF" w:rsidP="00574C7C">
      <w:pPr>
        <w:autoSpaceDE w:val="0"/>
        <w:autoSpaceDN w:val="0"/>
        <w:ind w:left="86" w:hanging="86"/>
        <w:rPr>
          <w:rFonts w:ascii="Arial" w:hAnsi="Arial" w:cs="Arial"/>
          <w:iCs/>
          <w:sz w:val="21"/>
          <w:szCs w:val="21"/>
        </w:rPr>
      </w:pPr>
    </w:p>
    <w:p w14:paraId="333ABDF6" w14:textId="77777777" w:rsidR="00516CBF" w:rsidRPr="00574C7C" w:rsidRDefault="00516CBF" w:rsidP="00574C7C">
      <w:pPr>
        <w:autoSpaceDE w:val="0"/>
        <w:autoSpaceDN w:val="0"/>
        <w:ind w:left="86" w:hanging="86"/>
        <w:rPr>
          <w:rFonts w:ascii="Arial" w:hAnsi="Arial" w:cs="Arial"/>
          <w:iCs/>
          <w:sz w:val="21"/>
          <w:szCs w:val="21"/>
        </w:rPr>
      </w:pPr>
    </w:p>
    <w:tbl>
      <w:tblPr>
        <w:tblStyle w:val="TableGrid"/>
        <w:tblW w:w="9849" w:type="dxa"/>
        <w:tblLook w:val="04A0" w:firstRow="1" w:lastRow="0" w:firstColumn="1" w:lastColumn="0" w:noHBand="0" w:noVBand="1"/>
      </w:tblPr>
      <w:tblGrid>
        <w:gridCol w:w="2808"/>
        <w:gridCol w:w="7041"/>
      </w:tblGrid>
      <w:tr w:rsidR="002712B6" w14:paraId="312AA02A" w14:textId="77777777" w:rsidTr="00595882">
        <w:trPr>
          <w:trHeight w:hRule="exact" w:val="658"/>
        </w:trPr>
        <w:tc>
          <w:tcPr>
            <w:tcW w:w="2808" w:type="dxa"/>
          </w:tcPr>
          <w:p w14:paraId="180A0DD9" w14:textId="3767262D" w:rsidR="002712B6" w:rsidRDefault="002712B6" w:rsidP="002712B6">
            <w:pPr>
              <w:pStyle w:val="TAMainText"/>
              <w:ind w:firstLine="0"/>
              <w:rPr>
                <w:b/>
                <w:szCs w:val="22"/>
              </w:rPr>
            </w:pPr>
            <w:r>
              <w:rPr>
                <w:b/>
                <w:szCs w:val="22"/>
              </w:rPr>
              <w:t>Figure S1</w:t>
            </w:r>
          </w:p>
        </w:tc>
        <w:tc>
          <w:tcPr>
            <w:tcW w:w="7041" w:type="dxa"/>
          </w:tcPr>
          <w:p w14:paraId="54C1FD98" w14:textId="524B80CF" w:rsidR="002712B6" w:rsidRPr="00595882" w:rsidRDefault="00595882" w:rsidP="00595882">
            <w:pPr>
              <w:pStyle w:val="TAMainText"/>
              <w:spacing w:line="240" w:lineRule="auto"/>
              <w:ind w:firstLine="0"/>
              <w:rPr>
                <w:szCs w:val="22"/>
              </w:rPr>
            </w:pPr>
            <w:r w:rsidRPr="00595882">
              <w:rPr>
                <w:rFonts w:eastAsia="PMingLiU"/>
                <w:lang w:eastAsia="zh-TW"/>
              </w:rPr>
              <w:t>Comparison of the kinetics of GFP fluore</w:t>
            </w:r>
            <w:r w:rsidR="00977861">
              <w:rPr>
                <w:rFonts w:eastAsia="PMingLiU"/>
                <w:lang w:eastAsia="zh-TW"/>
              </w:rPr>
              <w:t>scence on-chip to that off-chip</w:t>
            </w:r>
          </w:p>
        </w:tc>
      </w:tr>
      <w:tr w:rsidR="00574C7C" w14:paraId="1164912C" w14:textId="77777777" w:rsidTr="00730BE3">
        <w:trPr>
          <w:trHeight w:hRule="exact" w:val="432"/>
        </w:trPr>
        <w:tc>
          <w:tcPr>
            <w:tcW w:w="2808" w:type="dxa"/>
          </w:tcPr>
          <w:p w14:paraId="6F965DBB" w14:textId="38E85890" w:rsidR="00574C7C" w:rsidRDefault="001C41E8" w:rsidP="002712B6">
            <w:pPr>
              <w:pStyle w:val="TAMainText"/>
              <w:ind w:firstLine="0"/>
            </w:pPr>
            <w:r>
              <w:rPr>
                <w:b/>
                <w:szCs w:val="22"/>
              </w:rPr>
              <w:t>Figure S</w:t>
            </w:r>
            <w:r w:rsidR="002712B6">
              <w:rPr>
                <w:b/>
                <w:szCs w:val="22"/>
              </w:rPr>
              <w:t>2</w:t>
            </w:r>
          </w:p>
        </w:tc>
        <w:tc>
          <w:tcPr>
            <w:tcW w:w="7041" w:type="dxa"/>
          </w:tcPr>
          <w:p w14:paraId="7696C731" w14:textId="77777777" w:rsidR="00574C7C" w:rsidRPr="007905F3" w:rsidRDefault="007905F3" w:rsidP="00574C7C">
            <w:pPr>
              <w:pStyle w:val="TAMainText"/>
              <w:ind w:firstLine="0"/>
            </w:pPr>
            <w:r w:rsidRPr="007905F3">
              <w:rPr>
                <w:szCs w:val="22"/>
              </w:rPr>
              <w:t>Mask designs</w:t>
            </w:r>
          </w:p>
        </w:tc>
      </w:tr>
      <w:tr w:rsidR="00574C7C" w14:paraId="0FA40C41" w14:textId="77777777" w:rsidTr="00730BE3">
        <w:trPr>
          <w:trHeight w:hRule="exact" w:val="432"/>
        </w:trPr>
        <w:tc>
          <w:tcPr>
            <w:tcW w:w="2808" w:type="dxa"/>
          </w:tcPr>
          <w:p w14:paraId="5A220DE3" w14:textId="702010ED" w:rsidR="00574C7C" w:rsidRDefault="001C41E8" w:rsidP="002712B6">
            <w:pPr>
              <w:pStyle w:val="TAMainText"/>
              <w:ind w:firstLine="0"/>
            </w:pPr>
            <w:r>
              <w:rPr>
                <w:b/>
                <w:szCs w:val="22"/>
              </w:rPr>
              <w:t>Figure S</w:t>
            </w:r>
            <w:r w:rsidR="002712B6">
              <w:rPr>
                <w:b/>
                <w:szCs w:val="22"/>
              </w:rPr>
              <w:t>3</w:t>
            </w:r>
          </w:p>
        </w:tc>
        <w:tc>
          <w:tcPr>
            <w:tcW w:w="7041" w:type="dxa"/>
          </w:tcPr>
          <w:p w14:paraId="677BB38D" w14:textId="77777777" w:rsidR="00574C7C" w:rsidRPr="007905F3" w:rsidRDefault="007905F3" w:rsidP="00574C7C">
            <w:pPr>
              <w:pStyle w:val="TAMainText"/>
              <w:ind w:firstLine="0"/>
            </w:pPr>
            <w:r w:rsidRPr="007905F3">
              <w:rPr>
                <w:szCs w:val="22"/>
              </w:rPr>
              <w:t>Experimental setup</w:t>
            </w:r>
          </w:p>
        </w:tc>
      </w:tr>
      <w:tr w:rsidR="00574C7C" w14:paraId="79B8617C" w14:textId="77777777" w:rsidTr="00730BE3">
        <w:trPr>
          <w:trHeight w:hRule="exact" w:val="432"/>
        </w:trPr>
        <w:tc>
          <w:tcPr>
            <w:tcW w:w="2808" w:type="dxa"/>
          </w:tcPr>
          <w:p w14:paraId="2376DFE6" w14:textId="534FEB19" w:rsidR="00574C7C" w:rsidRDefault="001C41E8" w:rsidP="002712B6">
            <w:pPr>
              <w:pStyle w:val="TAMainText"/>
              <w:ind w:firstLine="0"/>
            </w:pPr>
            <w:r>
              <w:rPr>
                <w:b/>
                <w:szCs w:val="22"/>
              </w:rPr>
              <w:t>Figure S</w:t>
            </w:r>
            <w:r w:rsidR="002712B6">
              <w:rPr>
                <w:b/>
                <w:szCs w:val="22"/>
              </w:rPr>
              <w:t>4</w:t>
            </w:r>
          </w:p>
        </w:tc>
        <w:tc>
          <w:tcPr>
            <w:tcW w:w="7041" w:type="dxa"/>
          </w:tcPr>
          <w:p w14:paraId="22783C92" w14:textId="77777777" w:rsidR="00574C7C" w:rsidRPr="007905F3" w:rsidRDefault="007905F3" w:rsidP="00574C7C">
            <w:pPr>
              <w:pStyle w:val="TAMainText"/>
              <w:ind w:firstLine="0"/>
            </w:pPr>
            <w:r w:rsidRPr="007905F3">
              <w:rPr>
                <w:szCs w:val="22"/>
              </w:rPr>
              <w:t>Experimental data</w:t>
            </w:r>
          </w:p>
        </w:tc>
      </w:tr>
      <w:tr w:rsidR="00FC3777" w14:paraId="202EB061" w14:textId="77777777" w:rsidTr="00B67270">
        <w:trPr>
          <w:trHeight w:hRule="exact" w:val="640"/>
        </w:trPr>
        <w:tc>
          <w:tcPr>
            <w:tcW w:w="2808" w:type="dxa"/>
          </w:tcPr>
          <w:p w14:paraId="4729B19F" w14:textId="11F5BB3C" w:rsidR="00FC3777" w:rsidRPr="00574C7C" w:rsidRDefault="001C41E8" w:rsidP="00FC3777">
            <w:pPr>
              <w:pStyle w:val="TAMainText"/>
              <w:ind w:firstLine="0"/>
              <w:rPr>
                <w:b/>
                <w:szCs w:val="22"/>
              </w:rPr>
            </w:pPr>
            <w:r>
              <w:rPr>
                <w:b/>
                <w:szCs w:val="22"/>
              </w:rPr>
              <w:t>Figure S</w:t>
            </w:r>
            <w:r w:rsidR="002712B6">
              <w:rPr>
                <w:b/>
                <w:szCs w:val="22"/>
              </w:rPr>
              <w:t>5</w:t>
            </w:r>
          </w:p>
        </w:tc>
        <w:tc>
          <w:tcPr>
            <w:tcW w:w="7041" w:type="dxa"/>
          </w:tcPr>
          <w:p w14:paraId="5AAEC8E9" w14:textId="77777777" w:rsidR="00B67270" w:rsidRDefault="00B67270" w:rsidP="00B67270">
            <w:pPr>
              <w:pStyle w:val="TAMainText"/>
              <w:spacing w:line="240" w:lineRule="auto"/>
              <w:ind w:firstLine="0"/>
              <w:rPr>
                <w:rFonts w:eastAsia="PMingLiU"/>
                <w:lang w:eastAsia="zh-TW"/>
              </w:rPr>
            </w:pPr>
            <w:r w:rsidRPr="00B67270">
              <w:rPr>
                <w:rFonts w:eastAsia="PMingLiU"/>
                <w:lang w:eastAsia="zh-TW"/>
              </w:rPr>
              <w:t>Substantial between-cell variability in the kinetics of GFP fluorescence</w:t>
            </w:r>
          </w:p>
          <w:p w14:paraId="258FFECC" w14:textId="691F9573" w:rsidR="00FC3777" w:rsidRPr="00B67270" w:rsidRDefault="00B67270" w:rsidP="00B67270">
            <w:pPr>
              <w:pStyle w:val="TAMainText"/>
              <w:spacing w:line="240" w:lineRule="auto"/>
              <w:ind w:firstLine="0"/>
              <w:rPr>
                <w:szCs w:val="22"/>
              </w:rPr>
            </w:pPr>
            <w:r>
              <w:rPr>
                <w:rFonts w:eastAsia="PMingLiU"/>
                <w:lang w:eastAsia="zh-TW"/>
              </w:rPr>
              <w:t>is observed post infection</w:t>
            </w:r>
          </w:p>
        </w:tc>
      </w:tr>
      <w:tr w:rsidR="00FC3777" w14:paraId="29DD30B0" w14:textId="77777777" w:rsidTr="00730BE3">
        <w:trPr>
          <w:trHeight w:hRule="exact" w:val="432"/>
        </w:trPr>
        <w:tc>
          <w:tcPr>
            <w:tcW w:w="2808" w:type="dxa"/>
          </w:tcPr>
          <w:p w14:paraId="3180D7F2" w14:textId="653F7223" w:rsidR="00FC3777" w:rsidRDefault="001C41E8" w:rsidP="002712B6">
            <w:pPr>
              <w:pStyle w:val="TAMainText"/>
              <w:ind w:firstLine="0"/>
            </w:pPr>
            <w:r>
              <w:rPr>
                <w:b/>
                <w:szCs w:val="22"/>
              </w:rPr>
              <w:t>Figure S</w:t>
            </w:r>
            <w:r w:rsidR="002712B6">
              <w:rPr>
                <w:b/>
                <w:szCs w:val="22"/>
              </w:rPr>
              <w:t>6</w:t>
            </w:r>
          </w:p>
        </w:tc>
        <w:tc>
          <w:tcPr>
            <w:tcW w:w="7041" w:type="dxa"/>
          </w:tcPr>
          <w:p w14:paraId="36E9292B" w14:textId="77777777" w:rsidR="00FC3777" w:rsidRPr="007905F3" w:rsidRDefault="00FC3777" w:rsidP="00FC3777">
            <w:pPr>
              <w:pStyle w:val="TAMainText"/>
              <w:ind w:firstLine="0"/>
            </w:pPr>
            <w:r w:rsidRPr="007905F3">
              <w:rPr>
                <w:szCs w:val="22"/>
              </w:rPr>
              <w:t>Wells excluded and included in data analysis</w:t>
            </w:r>
          </w:p>
        </w:tc>
      </w:tr>
      <w:tr w:rsidR="00FC3777" w14:paraId="78824E83" w14:textId="77777777" w:rsidTr="00730BE3">
        <w:trPr>
          <w:trHeight w:hRule="exact" w:val="432"/>
        </w:trPr>
        <w:tc>
          <w:tcPr>
            <w:tcW w:w="2808" w:type="dxa"/>
          </w:tcPr>
          <w:p w14:paraId="25A19027" w14:textId="06C6162A" w:rsidR="00FC3777" w:rsidRDefault="001C41E8" w:rsidP="002712B6">
            <w:pPr>
              <w:pStyle w:val="TAMainText"/>
              <w:ind w:firstLine="0"/>
            </w:pPr>
            <w:r>
              <w:rPr>
                <w:b/>
                <w:szCs w:val="22"/>
              </w:rPr>
              <w:t>Figure S</w:t>
            </w:r>
            <w:r w:rsidR="002712B6">
              <w:rPr>
                <w:b/>
                <w:szCs w:val="22"/>
              </w:rPr>
              <w:t>7</w:t>
            </w:r>
          </w:p>
        </w:tc>
        <w:tc>
          <w:tcPr>
            <w:tcW w:w="7041" w:type="dxa"/>
          </w:tcPr>
          <w:p w14:paraId="4223F532" w14:textId="63F9A665" w:rsidR="00FC3777" w:rsidRPr="00D20D5E" w:rsidRDefault="00D20D5E" w:rsidP="00FC3777">
            <w:pPr>
              <w:pStyle w:val="TAMainText"/>
              <w:ind w:firstLine="0"/>
            </w:pPr>
            <w:r w:rsidRPr="00D20D5E">
              <w:rPr>
                <w:szCs w:val="22"/>
              </w:rPr>
              <w:t>Models used for data analysis</w:t>
            </w:r>
          </w:p>
        </w:tc>
      </w:tr>
      <w:tr w:rsidR="00FC3777" w14:paraId="205EA3FA" w14:textId="77777777" w:rsidTr="00730BE3">
        <w:trPr>
          <w:trHeight w:hRule="exact" w:val="432"/>
        </w:trPr>
        <w:tc>
          <w:tcPr>
            <w:tcW w:w="2808" w:type="dxa"/>
          </w:tcPr>
          <w:p w14:paraId="3A0ADF24" w14:textId="3B7D35FF" w:rsidR="00FC3777" w:rsidRDefault="001C41E8" w:rsidP="002712B6">
            <w:pPr>
              <w:pStyle w:val="TAMainText"/>
              <w:ind w:firstLine="0"/>
            </w:pPr>
            <w:r>
              <w:rPr>
                <w:b/>
                <w:szCs w:val="22"/>
              </w:rPr>
              <w:t>Figure S</w:t>
            </w:r>
            <w:r w:rsidR="002712B6">
              <w:rPr>
                <w:b/>
                <w:szCs w:val="22"/>
              </w:rPr>
              <w:t>8</w:t>
            </w:r>
          </w:p>
        </w:tc>
        <w:tc>
          <w:tcPr>
            <w:tcW w:w="7041" w:type="dxa"/>
          </w:tcPr>
          <w:p w14:paraId="4E1F431E" w14:textId="77777777" w:rsidR="00FC3777" w:rsidRPr="007905F3" w:rsidRDefault="00FC3777" w:rsidP="00FC3777">
            <w:pPr>
              <w:pStyle w:val="TAMainText"/>
              <w:ind w:firstLine="0"/>
            </w:pPr>
            <w:r w:rsidRPr="007905F3">
              <w:rPr>
                <w:szCs w:val="22"/>
              </w:rPr>
              <w:t>Examples of model fitting</w:t>
            </w:r>
          </w:p>
        </w:tc>
      </w:tr>
      <w:tr w:rsidR="002712B6" w14:paraId="204C2276" w14:textId="77777777" w:rsidTr="00730BE3">
        <w:trPr>
          <w:trHeight w:hRule="exact" w:val="432"/>
        </w:trPr>
        <w:tc>
          <w:tcPr>
            <w:tcW w:w="2808" w:type="dxa"/>
          </w:tcPr>
          <w:p w14:paraId="69C56BA2" w14:textId="0D1A477E" w:rsidR="002712B6" w:rsidRDefault="002712B6" w:rsidP="002712B6">
            <w:pPr>
              <w:pStyle w:val="TAMainText"/>
              <w:ind w:firstLine="0"/>
            </w:pPr>
            <w:r>
              <w:rPr>
                <w:b/>
                <w:szCs w:val="22"/>
              </w:rPr>
              <w:t>Figure S9</w:t>
            </w:r>
          </w:p>
        </w:tc>
        <w:tc>
          <w:tcPr>
            <w:tcW w:w="7041" w:type="dxa"/>
          </w:tcPr>
          <w:p w14:paraId="55BF206F" w14:textId="00928B97" w:rsidR="002712B6" w:rsidRPr="004F360A" w:rsidRDefault="002712B6" w:rsidP="002712B6">
            <w:pPr>
              <w:pStyle w:val="TAMainText"/>
              <w:ind w:firstLine="0"/>
            </w:pPr>
            <w:r>
              <w:t>Average curves for MOI experiment</w:t>
            </w:r>
          </w:p>
        </w:tc>
      </w:tr>
      <w:tr w:rsidR="00FC3777" w14:paraId="3152E974" w14:textId="77777777" w:rsidTr="00884FD1">
        <w:trPr>
          <w:trHeight w:hRule="exact" w:val="640"/>
        </w:trPr>
        <w:tc>
          <w:tcPr>
            <w:tcW w:w="2808" w:type="dxa"/>
          </w:tcPr>
          <w:p w14:paraId="23D2BE11" w14:textId="2C1F0293" w:rsidR="00FC3777" w:rsidRPr="002712B6" w:rsidRDefault="002712B6" w:rsidP="00E61903">
            <w:pPr>
              <w:pStyle w:val="TAMainText"/>
              <w:ind w:firstLine="0"/>
              <w:rPr>
                <w:b/>
              </w:rPr>
            </w:pPr>
            <w:r w:rsidRPr="002712B6">
              <w:rPr>
                <w:b/>
              </w:rPr>
              <w:t>Figure S10</w:t>
            </w:r>
          </w:p>
        </w:tc>
        <w:tc>
          <w:tcPr>
            <w:tcW w:w="7041" w:type="dxa"/>
          </w:tcPr>
          <w:p w14:paraId="393C291C" w14:textId="77777777" w:rsidR="00FC3777" w:rsidRDefault="00884FD1" w:rsidP="00884FD1">
            <w:pPr>
              <w:pStyle w:val="TAMainText"/>
              <w:spacing w:line="240" w:lineRule="auto"/>
              <w:ind w:firstLine="0"/>
            </w:pPr>
            <w:r>
              <w:t>Growth of an attenuated PV mutant in cell culture appears identical to</w:t>
            </w:r>
          </w:p>
          <w:p w14:paraId="66D26AAA" w14:textId="5954F66F" w:rsidR="00884FD1" w:rsidRPr="007905F3" w:rsidRDefault="00884FD1" w:rsidP="00884FD1">
            <w:pPr>
              <w:pStyle w:val="TAMainText"/>
              <w:spacing w:line="240" w:lineRule="auto"/>
              <w:ind w:firstLine="0"/>
            </w:pPr>
            <w:r>
              <w:t>WT using a one-step growth experiment</w:t>
            </w:r>
          </w:p>
        </w:tc>
      </w:tr>
      <w:tr w:rsidR="00856D1A" w14:paraId="01A81C10" w14:textId="77777777" w:rsidTr="00ED7C55">
        <w:trPr>
          <w:trHeight w:hRule="exact" w:val="640"/>
        </w:trPr>
        <w:tc>
          <w:tcPr>
            <w:tcW w:w="2808" w:type="dxa"/>
          </w:tcPr>
          <w:p w14:paraId="4C8B29D3" w14:textId="53D1B1C3" w:rsidR="00856D1A" w:rsidRPr="00574C7C" w:rsidRDefault="001C41E8" w:rsidP="002712B6">
            <w:pPr>
              <w:pStyle w:val="TAMainText"/>
              <w:ind w:firstLine="0"/>
              <w:rPr>
                <w:b/>
                <w:szCs w:val="22"/>
              </w:rPr>
            </w:pPr>
            <w:r>
              <w:rPr>
                <w:b/>
                <w:szCs w:val="22"/>
              </w:rPr>
              <w:t>Figure S</w:t>
            </w:r>
            <w:r w:rsidR="00856D1A">
              <w:rPr>
                <w:b/>
                <w:szCs w:val="22"/>
              </w:rPr>
              <w:t>1</w:t>
            </w:r>
            <w:r w:rsidR="002712B6">
              <w:rPr>
                <w:b/>
                <w:szCs w:val="22"/>
              </w:rPr>
              <w:t>1</w:t>
            </w:r>
          </w:p>
        </w:tc>
        <w:tc>
          <w:tcPr>
            <w:tcW w:w="7041" w:type="dxa"/>
          </w:tcPr>
          <w:p w14:paraId="79153635" w14:textId="77777777" w:rsidR="00ED7C55" w:rsidRPr="00ED7C55" w:rsidRDefault="00ED7C55" w:rsidP="00ED7C55">
            <w:pPr>
              <w:pStyle w:val="TAMainText"/>
              <w:spacing w:line="240" w:lineRule="auto"/>
              <w:ind w:firstLine="0"/>
              <w:rPr>
                <w:rFonts w:eastAsia="PMingLiU"/>
                <w:lang w:eastAsia="zh-TW"/>
              </w:rPr>
            </w:pPr>
            <w:r w:rsidRPr="00ED7C55">
              <w:rPr>
                <w:rFonts w:eastAsia="PMingLiU"/>
                <w:lang w:eastAsia="zh-TW"/>
              </w:rPr>
              <w:t>Impact of start time delays on virus yield in the presence of constant</w:t>
            </w:r>
          </w:p>
          <w:p w14:paraId="11D05DB8" w14:textId="76CE4CF3" w:rsidR="00856D1A" w:rsidRPr="007905F3" w:rsidRDefault="00ED7C55" w:rsidP="00ED7C55">
            <w:pPr>
              <w:pStyle w:val="TAMainText"/>
              <w:spacing w:line="240" w:lineRule="auto"/>
              <w:ind w:firstLine="0"/>
              <w:rPr>
                <w:szCs w:val="22"/>
              </w:rPr>
            </w:pPr>
            <w:r w:rsidRPr="00ED7C55">
              <w:rPr>
                <w:rFonts w:eastAsia="PMingLiU"/>
                <w:lang w:eastAsia="zh-TW"/>
              </w:rPr>
              <w:t>intrinsic and innate antiviral defenses</w:t>
            </w:r>
          </w:p>
        </w:tc>
      </w:tr>
      <w:tr w:rsidR="00271161" w14:paraId="7040650F" w14:textId="77777777" w:rsidTr="00730BE3">
        <w:trPr>
          <w:trHeight w:hRule="exact" w:val="432"/>
        </w:trPr>
        <w:tc>
          <w:tcPr>
            <w:tcW w:w="2808" w:type="dxa"/>
          </w:tcPr>
          <w:p w14:paraId="57B3B238" w14:textId="37F4E083" w:rsidR="00271161" w:rsidRDefault="00271161" w:rsidP="00271161">
            <w:pPr>
              <w:pStyle w:val="TAMainText"/>
              <w:ind w:firstLine="0"/>
              <w:rPr>
                <w:b/>
                <w:szCs w:val="22"/>
              </w:rPr>
            </w:pPr>
            <w:r>
              <w:rPr>
                <w:b/>
                <w:szCs w:val="22"/>
              </w:rPr>
              <w:t>Table S1</w:t>
            </w:r>
          </w:p>
        </w:tc>
        <w:tc>
          <w:tcPr>
            <w:tcW w:w="7041" w:type="dxa"/>
          </w:tcPr>
          <w:p w14:paraId="23C8FA8B" w14:textId="4855D642" w:rsidR="00271161" w:rsidRDefault="00271161" w:rsidP="00271161">
            <w:pPr>
              <w:pStyle w:val="TAMainText"/>
              <w:ind w:firstLine="0"/>
            </w:pPr>
            <w:r>
              <w:t>Quantifications of the GFP-PV WT and H273R viruses experiment</w:t>
            </w:r>
          </w:p>
        </w:tc>
      </w:tr>
      <w:tr w:rsidR="00DA4E9B" w14:paraId="539177AB" w14:textId="77777777" w:rsidTr="00730BE3">
        <w:trPr>
          <w:trHeight w:hRule="exact" w:val="432"/>
        </w:trPr>
        <w:tc>
          <w:tcPr>
            <w:tcW w:w="2808" w:type="dxa"/>
          </w:tcPr>
          <w:p w14:paraId="56BEEBCC" w14:textId="74B0B01F" w:rsidR="00DA4E9B" w:rsidRDefault="00DA4E9B" w:rsidP="00DA4E9B">
            <w:pPr>
              <w:pStyle w:val="TAMainText"/>
              <w:ind w:firstLine="0"/>
              <w:rPr>
                <w:b/>
                <w:szCs w:val="22"/>
              </w:rPr>
            </w:pPr>
            <w:r>
              <w:rPr>
                <w:b/>
                <w:szCs w:val="22"/>
              </w:rPr>
              <w:t>Table S2</w:t>
            </w:r>
          </w:p>
        </w:tc>
        <w:tc>
          <w:tcPr>
            <w:tcW w:w="7041" w:type="dxa"/>
          </w:tcPr>
          <w:p w14:paraId="7568E120" w14:textId="5B36150A" w:rsidR="00DA4E9B" w:rsidRDefault="00DA4E9B" w:rsidP="00DA4E9B">
            <w:pPr>
              <w:pStyle w:val="TAMainText"/>
              <w:ind w:firstLine="0"/>
            </w:pPr>
            <w:r>
              <w:t>Mean and standard deviation values for maximum, midpoint, slope, infection time and start point for single cell virology experiments</w:t>
            </w:r>
          </w:p>
        </w:tc>
      </w:tr>
      <w:tr w:rsidR="00DA4E9B" w14:paraId="176E1D32" w14:textId="77777777" w:rsidTr="00730BE3">
        <w:trPr>
          <w:trHeight w:hRule="exact" w:val="432"/>
        </w:trPr>
        <w:tc>
          <w:tcPr>
            <w:tcW w:w="2808" w:type="dxa"/>
          </w:tcPr>
          <w:p w14:paraId="6D043064" w14:textId="2BC32784" w:rsidR="00DA4E9B" w:rsidRPr="00574C7C" w:rsidRDefault="00DA4E9B" w:rsidP="00DA4E9B">
            <w:pPr>
              <w:pStyle w:val="TAMainText"/>
              <w:ind w:firstLine="0"/>
              <w:rPr>
                <w:b/>
                <w:szCs w:val="22"/>
              </w:rPr>
            </w:pPr>
            <w:r>
              <w:rPr>
                <w:b/>
                <w:szCs w:val="22"/>
              </w:rPr>
              <w:t>Table S3</w:t>
            </w:r>
          </w:p>
        </w:tc>
        <w:tc>
          <w:tcPr>
            <w:tcW w:w="7041" w:type="dxa"/>
          </w:tcPr>
          <w:p w14:paraId="54C151DB" w14:textId="1BE00EF4" w:rsidR="00DA4E9B" w:rsidRPr="007905F3" w:rsidRDefault="00DA4E9B" w:rsidP="00DA4E9B">
            <w:pPr>
              <w:pStyle w:val="TAMainText"/>
              <w:ind w:firstLine="0"/>
            </w:pPr>
            <w:r>
              <w:t>Adjusted P-values of the t-tests for the MOI experiment</w:t>
            </w:r>
          </w:p>
        </w:tc>
      </w:tr>
      <w:tr w:rsidR="00DA4E9B" w14:paraId="7130D971" w14:textId="77777777" w:rsidTr="00730BE3">
        <w:trPr>
          <w:trHeight w:hRule="exact" w:val="432"/>
        </w:trPr>
        <w:tc>
          <w:tcPr>
            <w:tcW w:w="2808" w:type="dxa"/>
          </w:tcPr>
          <w:p w14:paraId="7360D6C1" w14:textId="67A22028" w:rsidR="00DA4E9B" w:rsidRDefault="00DA4E9B" w:rsidP="00DA4E9B">
            <w:pPr>
              <w:pStyle w:val="TAMainText"/>
              <w:ind w:firstLine="0"/>
              <w:rPr>
                <w:b/>
                <w:szCs w:val="22"/>
              </w:rPr>
            </w:pPr>
            <w:r>
              <w:rPr>
                <w:b/>
                <w:szCs w:val="22"/>
              </w:rPr>
              <w:t>Table S4</w:t>
            </w:r>
          </w:p>
        </w:tc>
        <w:tc>
          <w:tcPr>
            <w:tcW w:w="7041" w:type="dxa"/>
          </w:tcPr>
          <w:p w14:paraId="651BA90A" w14:textId="50B0C767" w:rsidR="00DA4E9B" w:rsidRDefault="00DA4E9B" w:rsidP="00DA4E9B">
            <w:pPr>
              <w:pStyle w:val="TAMainText"/>
              <w:ind w:firstLine="0"/>
            </w:pPr>
            <w:r>
              <w:t>Adjusted P-values of the t-tests for the cell cycle experiment</w:t>
            </w:r>
          </w:p>
        </w:tc>
      </w:tr>
      <w:tr w:rsidR="00DA4E9B" w14:paraId="639CCF83" w14:textId="77777777" w:rsidTr="00D017FD">
        <w:trPr>
          <w:trHeight w:hRule="exact" w:val="586"/>
        </w:trPr>
        <w:tc>
          <w:tcPr>
            <w:tcW w:w="2808" w:type="dxa"/>
          </w:tcPr>
          <w:p w14:paraId="18143709" w14:textId="73BF58D3" w:rsidR="00DA4E9B" w:rsidRDefault="00DA4E9B" w:rsidP="00DA4E9B">
            <w:pPr>
              <w:pStyle w:val="TAMainText"/>
              <w:ind w:firstLine="0"/>
              <w:rPr>
                <w:b/>
                <w:szCs w:val="22"/>
              </w:rPr>
            </w:pPr>
            <w:r>
              <w:rPr>
                <w:b/>
                <w:szCs w:val="22"/>
              </w:rPr>
              <w:t>Table S5</w:t>
            </w:r>
          </w:p>
        </w:tc>
        <w:tc>
          <w:tcPr>
            <w:tcW w:w="7041" w:type="dxa"/>
          </w:tcPr>
          <w:p w14:paraId="1B54C54C" w14:textId="77777777" w:rsidR="00DA4E9B" w:rsidRDefault="00DA4E9B" w:rsidP="00DA4E9B">
            <w:pPr>
              <w:pStyle w:val="TAMainText"/>
              <w:spacing w:line="240" w:lineRule="auto"/>
              <w:ind w:firstLine="0"/>
            </w:pPr>
            <w:r>
              <w:t xml:space="preserve">Adjusted P-values of the t-tests for the Infection Model and </w:t>
            </w:r>
          </w:p>
          <w:p w14:paraId="5A900F03" w14:textId="5582F097" w:rsidR="00DA4E9B" w:rsidRDefault="00DA4E9B" w:rsidP="00DA4E9B">
            <w:pPr>
              <w:pStyle w:val="TAMainText"/>
              <w:spacing w:line="240" w:lineRule="auto"/>
              <w:ind w:firstLine="0"/>
            </w:pPr>
            <w:r>
              <w:t>Infection and Lysis Model</w:t>
            </w:r>
          </w:p>
        </w:tc>
      </w:tr>
      <w:tr w:rsidR="00DA4E9B" w14:paraId="058972A6" w14:textId="77777777" w:rsidTr="00730BE3">
        <w:trPr>
          <w:trHeight w:hRule="exact" w:val="432"/>
        </w:trPr>
        <w:tc>
          <w:tcPr>
            <w:tcW w:w="2808" w:type="dxa"/>
          </w:tcPr>
          <w:p w14:paraId="7662CA72" w14:textId="5E3D6872" w:rsidR="00DA4E9B" w:rsidRPr="00574C7C" w:rsidRDefault="00DA4E9B" w:rsidP="00DA4E9B">
            <w:pPr>
              <w:pStyle w:val="TAMainText"/>
              <w:ind w:firstLine="0"/>
              <w:rPr>
                <w:b/>
                <w:szCs w:val="22"/>
              </w:rPr>
            </w:pPr>
            <w:r>
              <w:rPr>
                <w:b/>
                <w:szCs w:val="22"/>
              </w:rPr>
              <w:t>Table S6</w:t>
            </w:r>
          </w:p>
        </w:tc>
        <w:tc>
          <w:tcPr>
            <w:tcW w:w="7041" w:type="dxa"/>
          </w:tcPr>
          <w:p w14:paraId="46FD7BF6" w14:textId="0F9FD0EA" w:rsidR="00DA4E9B" w:rsidRPr="007905F3" w:rsidRDefault="00DA4E9B" w:rsidP="00DA4E9B">
            <w:pPr>
              <w:pStyle w:val="TAMainText"/>
              <w:ind w:firstLine="0"/>
            </w:pPr>
            <w:r>
              <w:t>Adjusted P-values of the t-tests for the virus mutant experiment</w:t>
            </w:r>
            <w:r w:rsidDel="004C3BE4">
              <w:t xml:space="preserve"> </w:t>
            </w:r>
          </w:p>
        </w:tc>
      </w:tr>
      <w:tr w:rsidR="00DA4E9B" w14:paraId="26E0A44C" w14:textId="77777777" w:rsidTr="00730BE3">
        <w:trPr>
          <w:trHeight w:hRule="exact" w:val="432"/>
        </w:trPr>
        <w:tc>
          <w:tcPr>
            <w:tcW w:w="2808" w:type="dxa"/>
          </w:tcPr>
          <w:p w14:paraId="04FFFB76" w14:textId="752AD4A0" w:rsidR="00DA4E9B" w:rsidRPr="00574C7C" w:rsidRDefault="00DA4E9B" w:rsidP="00DA4E9B">
            <w:pPr>
              <w:pStyle w:val="TAMainText"/>
              <w:ind w:firstLine="0"/>
              <w:rPr>
                <w:b/>
                <w:szCs w:val="22"/>
              </w:rPr>
            </w:pPr>
            <w:r>
              <w:rPr>
                <w:b/>
                <w:szCs w:val="22"/>
              </w:rPr>
              <w:t>Table S7</w:t>
            </w:r>
          </w:p>
        </w:tc>
        <w:tc>
          <w:tcPr>
            <w:tcW w:w="7041" w:type="dxa"/>
          </w:tcPr>
          <w:p w14:paraId="6B5E9756" w14:textId="011E4A99" w:rsidR="00DA4E9B" w:rsidRPr="007905F3" w:rsidRDefault="00DA4E9B" w:rsidP="00DA4E9B">
            <w:pPr>
              <w:pStyle w:val="TAMainText"/>
              <w:ind w:firstLine="0"/>
            </w:pPr>
            <w:r>
              <w:t>Adjusted P-values of the t-tests for the antiviral drug treatment</w:t>
            </w:r>
            <w:r w:rsidDel="004C3BE4">
              <w:t xml:space="preserve"> </w:t>
            </w:r>
          </w:p>
        </w:tc>
      </w:tr>
      <w:tr w:rsidR="00DA4E9B" w14:paraId="70A9AACA" w14:textId="77777777" w:rsidTr="00730BE3">
        <w:trPr>
          <w:trHeight w:hRule="exact" w:val="432"/>
        </w:trPr>
        <w:tc>
          <w:tcPr>
            <w:tcW w:w="2808" w:type="dxa"/>
          </w:tcPr>
          <w:p w14:paraId="063C9B52" w14:textId="35360BCD" w:rsidR="00DA4E9B" w:rsidRPr="00574C7C" w:rsidRDefault="00DA4E9B" w:rsidP="00DA4E9B">
            <w:pPr>
              <w:pStyle w:val="TAMainText"/>
              <w:ind w:firstLine="0"/>
              <w:rPr>
                <w:b/>
                <w:szCs w:val="22"/>
              </w:rPr>
            </w:pPr>
            <w:r>
              <w:rPr>
                <w:b/>
                <w:szCs w:val="22"/>
              </w:rPr>
              <w:t>Video S1</w:t>
            </w:r>
          </w:p>
        </w:tc>
        <w:tc>
          <w:tcPr>
            <w:tcW w:w="7041" w:type="dxa"/>
          </w:tcPr>
          <w:p w14:paraId="5E1F4512" w14:textId="77777777" w:rsidR="00DA4E9B" w:rsidRPr="007905F3" w:rsidRDefault="00DA4E9B" w:rsidP="00DA4E9B">
            <w:pPr>
              <w:pStyle w:val="TAMainText"/>
              <w:ind w:firstLine="0"/>
            </w:pPr>
            <w:r w:rsidRPr="007905F3">
              <w:rPr>
                <w:szCs w:val="22"/>
              </w:rPr>
              <w:t>Infections in cell culture plate</w:t>
            </w:r>
          </w:p>
        </w:tc>
      </w:tr>
      <w:tr w:rsidR="00DA4E9B" w14:paraId="1DC30AAA" w14:textId="77777777" w:rsidTr="00730BE3">
        <w:trPr>
          <w:trHeight w:hRule="exact" w:val="432"/>
        </w:trPr>
        <w:tc>
          <w:tcPr>
            <w:tcW w:w="2808" w:type="dxa"/>
          </w:tcPr>
          <w:p w14:paraId="3809ECC3" w14:textId="7F44248E" w:rsidR="00DA4E9B" w:rsidRPr="00574C7C" w:rsidRDefault="00DA4E9B" w:rsidP="00DA4E9B">
            <w:pPr>
              <w:pStyle w:val="TAMainText"/>
              <w:ind w:firstLine="0"/>
              <w:rPr>
                <w:b/>
                <w:szCs w:val="22"/>
              </w:rPr>
            </w:pPr>
            <w:r>
              <w:rPr>
                <w:b/>
                <w:szCs w:val="22"/>
              </w:rPr>
              <w:t>Video S2</w:t>
            </w:r>
          </w:p>
        </w:tc>
        <w:tc>
          <w:tcPr>
            <w:tcW w:w="7041" w:type="dxa"/>
          </w:tcPr>
          <w:p w14:paraId="6FCCC589" w14:textId="77777777" w:rsidR="00DA4E9B" w:rsidRPr="007905F3" w:rsidRDefault="00DA4E9B" w:rsidP="00DA4E9B">
            <w:pPr>
              <w:pStyle w:val="TAMainText"/>
              <w:ind w:firstLine="0"/>
            </w:pPr>
            <w:r w:rsidRPr="007905F3">
              <w:rPr>
                <w:szCs w:val="22"/>
              </w:rPr>
              <w:t>Infections in isolated wells</w:t>
            </w:r>
          </w:p>
        </w:tc>
      </w:tr>
      <w:tr w:rsidR="00DA4E9B" w14:paraId="701F1D9B" w14:textId="77777777" w:rsidTr="00730BE3">
        <w:trPr>
          <w:trHeight w:hRule="exact" w:val="432"/>
        </w:trPr>
        <w:tc>
          <w:tcPr>
            <w:tcW w:w="2808" w:type="dxa"/>
          </w:tcPr>
          <w:p w14:paraId="4BEE0170" w14:textId="39F05FB0" w:rsidR="00DA4E9B" w:rsidRDefault="00DA4E9B" w:rsidP="00DA4E9B">
            <w:pPr>
              <w:pStyle w:val="TAMainText"/>
              <w:ind w:firstLine="0"/>
              <w:rPr>
                <w:b/>
                <w:szCs w:val="22"/>
              </w:rPr>
            </w:pPr>
            <w:r>
              <w:rPr>
                <w:b/>
                <w:szCs w:val="22"/>
              </w:rPr>
              <w:t>Video S3</w:t>
            </w:r>
          </w:p>
        </w:tc>
        <w:tc>
          <w:tcPr>
            <w:tcW w:w="7041" w:type="dxa"/>
          </w:tcPr>
          <w:p w14:paraId="04BA0A05" w14:textId="5FD14AA5" w:rsidR="00DA4E9B" w:rsidRPr="007905F3" w:rsidRDefault="00DA4E9B" w:rsidP="00DA4E9B">
            <w:pPr>
              <w:pStyle w:val="TAMainText"/>
              <w:ind w:firstLine="0"/>
              <w:rPr>
                <w:szCs w:val="22"/>
              </w:rPr>
            </w:pPr>
            <w:r>
              <w:rPr>
                <w:szCs w:val="22"/>
              </w:rPr>
              <w:t>Sealed wells</w:t>
            </w:r>
          </w:p>
        </w:tc>
      </w:tr>
      <w:tr w:rsidR="003A6A56" w14:paraId="1F73F138" w14:textId="77777777" w:rsidTr="00E2360D">
        <w:trPr>
          <w:trHeight w:hRule="exact" w:val="432"/>
        </w:trPr>
        <w:tc>
          <w:tcPr>
            <w:tcW w:w="9849" w:type="dxa"/>
            <w:gridSpan w:val="2"/>
          </w:tcPr>
          <w:p w14:paraId="67FE3CEB" w14:textId="61583F10" w:rsidR="003A6A56" w:rsidRDefault="003A6A56" w:rsidP="00DA4E9B">
            <w:pPr>
              <w:pStyle w:val="TAMainText"/>
              <w:ind w:firstLine="0"/>
              <w:rPr>
                <w:szCs w:val="22"/>
              </w:rPr>
            </w:pPr>
            <w:r>
              <w:rPr>
                <w:b/>
                <w:szCs w:val="22"/>
              </w:rPr>
              <w:t>Supplemental Experimental Procedures</w:t>
            </w:r>
          </w:p>
        </w:tc>
      </w:tr>
    </w:tbl>
    <w:p w14:paraId="5E7CD2D4" w14:textId="77777777" w:rsidR="00574C7C" w:rsidRPr="00574C7C" w:rsidRDefault="00574C7C" w:rsidP="00574C7C">
      <w:pPr>
        <w:spacing w:after="200" w:line="276" w:lineRule="auto"/>
        <w:rPr>
          <w:rFonts w:ascii="Times" w:eastAsia="SimSun" w:hAnsi="Times"/>
          <w:szCs w:val="20"/>
        </w:rPr>
      </w:pPr>
    </w:p>
    <w:p w14:paraId="0793D1A3" w14:textId="77777777" w:rsidR="007D383B" w:rsidRDefault="007D383B" w:rsidP="00123D38">
      <w:pPr>
        <w:spacing w:after="240" w:line="480" w:lineRule="auto"/>
        <w:rPr>
          <w:rFonts w:ascii="Arial" w:hAnsi="Arial" w:cs="Arial"/>
          <w:b/>
          <w:sz w:val="32"/>
          <w:szCs w:val="22"/>
        </w:rPr>
      </w:pPr>
    </w:p>
    <w:p w14:paraId="75B0FC42" w14:textId="55C4DA1C" w:rsidR="00595882" w:rsidRDefault="00595882" w:rsidP="00123D38">
      <w:pPr>
        <w:spacing w:after="240" w:line="480" w:lineRule="auto"/>
        <w:rPr>
          <w:rFonts w:ascii="Arial" w:hAnsi="Arial" w:cs="Arial"/>
          <w:b/>
          <w:sz w:val="32"/>
          <w:szCs w:val="22"/>
        </w:rPr>
      </w:pPr>
      <w:r>
        <w:rPr>
          <w:rFonts w:eastAsia="PMingLiU"/>
          <w:noProof/>
        </w:rPr>
        <w:drawing>
          <wp:anchor distT="0" distB="0" distL="114300" distR="114300" simplePos="0" relativeHeight="251662336" behindDoc="0" locked="0" layoutInCell="1" allowOverlap="1" wp14:anchorId="1B7797B3" wp14:editId="2D539636">
            <wp:simplePos x="0" y="0"/>
            <wp:positionH relativeFrom="margin">
              <wp:posOffset>1538605</wp:posOffset>
            </wp:positionH>
            <wp:positionV relativeFrom="margin">
              <wp:posOffset>485775</wp:posOffset>
            </wp:positionV>
            <wp:extent cx="2447544" cy="1901952"/>
            <wp:effectExtent l="0" t="0" r="0" b="3175"/>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ure S8 GFP bulk single cell.tif"/>
                    <pic:cNvPicPr/>
                  </pic:nvPicPr>
                  <pic:blipFill>
                    <a:blip r:embed="rId8" cstate="print">
                      <a:extLst>
                        <a:ext uri="{28A0092B-C50C-407E-A947-70E740481C1C}">
                          <a14:useLocalDpi xmlns:a14="http://schemas.microsoft.com/office/drawing/2010/main" val="0"/>
                        </a:ext>
                      </a:extLst>
                    </a:blip>
                    <a:stretch>
                      <a:fillRect/>
                    </a:stretch>
                  </pic:blipFill>
                  <pic:spPr>
                    <a:xfrm>
                      <a:off x="0" y="0"/>
                      <a:ext cx="2447544" cy="1901952"/>
                    </a:xfrm>
                    <a:prstGeom prst="rect">
                      <a:avLst/>
                    </a:prstGeom>
                  </pic:spPr>
                </pic:pic>
              </a:graphicData>
            </a:graphic>
          </wp:anchor>
        </w:drawing>
      </w:r>
    </w:p>
    <w:p w14:paraId="63A9DAD7" w14:textId="77777777" w:rsidR="00595882" w:rsidRDefault="00595882" w:rsidP="00595882">
      <w:pPr>
        <w:spacing w:after="200" w:line="276" w:lineRule="auto"/>
        <w:rPr>
          <w:rFonts w:eastAsia="PMingLiU"/>
          <w:lang w:eastAsia="zh-TW"/>
        </w:rPr>
      </w:pPr>
    </w:p>
    <w:p w14:paraId="063D4A2B" w14:textId="77777777" w:rsidR="00595882" w:rsidRDefault="00595882" w:rsidP="00595882">
      <w:pPr>
        <w:spacing w:after="200" w:line="276" w:lineRule="auto"/>
        <w:rPr>
          <w:rFonts w:eastAsia="PMingLiU"/>
          <w:lang w:eastAsia="zh-TW"/>
        </w:rPr>
      </w:pPr>
    </w:p>
    <w:p w14:paraId="785301D9" w14:textId="77777777" w:rsidR="00595882" w:rsidRDefault="00595882" w:rsidP="00595882">
      <w:pPr>
        <w:spacing w:after="200" w:line="276" w:lineRule="auto"/>
        <w:rPr>
          <w:rFonts w:eastAsia="PMingLiU"/>
          <w:lang w:eastAsia="zh-TW"/>
        </w:rPr>
      </w:pPr>
    </w:p>
    <w:p w14:paraId="237AE4CF" w14:textId="77777777" w:rsidR="00595882" w:rsidRDefault="00595882" w:rsidP="00595882">
      <w:pPr>
        <w:spacing w:after="200" w:line="276" w:lineRule="auto"/>
        <w:rPr>
          <w:rFonts w:eastAsia="PMingLiU"/>
          <w:lang w:eastAsia="zh-TW"/>
        </w:rPr>
      </w:pPr>
    </w:p>
    <w:p w14:paraId="3CA8A028" w14:textId="77777777" w:rsidR="00595882" w:rsidRDefault="00595882" w:rsidP="00595882">
      <w:pPr>
        <w:spacing w:after="200" w:line="276" w:lineRule="auto"/>
        <w:rPr>
          <w:rFonts w:eastAsia="PMingLiU"/>
          <w:lang w:eastAsia="zh-TW"/>
        </w:rPr>
      </w:pPr>
    </w:p>
    <w:p w14:paraId="2C14F8E5" w14:textId="77777777" w:rsidR="00595882" w:rsidRDefault="00595882" w:rsidP="00595882">
      <w:pPr>
        <w:spacing w:after="200" w:line="276" w:lineRule="auto"/>
        <w:jc w:val="both"/>
        <w:rPr>
          <w:rFonts w:eastAsia="PMingLiU"/>
          <w:lang w:eastAsia="zh-TW"/>
        </w:rPr>
      </w:pPr>
    </w:p>
    <w:p w14:paraId="3B9D4547" w14:textId="6FF17BFF" w:rsidR="00595882" w:rsidRPr="00140CF5" w:rsidRDefault="00595882" w:rsidP="00595882">
      <w:pPr>
        <w:spacing w:after="200" w:line="276" w:lineRule="auto"/>
        <w:jc w:val="both"/>
        <w:rPr>
          <w:rFonts w:eastAsia="PMingLiU"/>
          <w:lang w:eastAsia="zh-TW"/>
        </w:rPr>
      </w:pPr>
      <w:r w:rsidRPr="009875D6">
        <w:rPr>
          <w:rFonts w:eastAsia="PMingLiU"/>
          <w:b/>
          <w:lang w:eastAsia="zh-TW"/>
        </w:rPr>
        <w:t>Figure S</w:t>
      </w:r>
      <w:r>
        <w:rPr>
          <w:rFonts w:eastAsia="PMingLiU"/>
          <w:b/>
          <w:lang w:eastAsia="zh-TW"/>
        </w:rPr>
        <w:t>1</w:t>
      </w:r>
      <w:r w:rsidRPr="009875D6">
        <w:rPr>
          <w:rFonts w:eastAsia="PMingLiU"/>
          <w:b/>
          <w:lang w:eastAsia="zh-TW"/>
        </w:rPr>
        <w:t xml:space="preserve">. </w:t>
      </w:r>
      <w:r>
        <w:rPr>
          <w:rFonts w:eastAsia="PMingLiU"/>
          <w:b/>
          <w:lang w:eastAsia="zh-TW"/>
        </w:rPr>
        <w:t>Comparison of the kinetics of GFP</w:t>
      </w:r>
      <w:r w:rsidRPr="00837338">
        <w:rPr>
          <w:rFonts w:eastAsia="PMingLiU"/>
          <w:b/>
          <w:lang w:eastAsia="zh-TW"/>
        </w:rPr>
        <w:t xml:space="preserve"> fluorescence</w:t>
      </w:r>
      <w:r>
        <w:rPr>
          <w:rFonts w:eastAsia="PMingLiU"/>
          <w:b/>
          <w:lang w:eastAsia="zh-TW"/>
        </w:rPr>
        <w:t xml:space="preserve"> on-chip to that off-chip</w:t>
      </w:r>
      <w:r w:rsidRPr="00837338">
        <w:rPr>
          <w:rFonts w:eastAsia="PMingLiU"/>
          <w:b/>
          <w:lang w:eastAsia="zh-TW"/>
        </w:rPr>
        <w:t>.</w:t>
      </w:r>
      <w:r>
        <w:rPr>
          <w:rFonts w:eastAsia="PMingLiU"/>
          <w:b/>
          <w:lang w:eastAsia="zh-TW"/>
        </w:rPr>
        <w:t xml:space="preserve"> </w:t>
      </w:r>
      <w:r w:rsidRPr="00140CF5">
        <w:rPr>
          <w:rFonts w:eastAsia="PMingLiU"/>
          <w:lang w:eastAsia="zh-TW"/>
        </w:rPr>
        <w:t>HeLa S3 cells were infected with GFP-PV (5000 genomes</w:t>
      </w:r>
      <w:r w:rsidR="00742B02">
        <w:rPr>
          <w:rFonts w:eastAsia="PMingLiU"/>
          <w:lang w:eastAsia="zh-TW"/>
        </w:rPr>
        <w:t>/cell</w:t>
      </w:r>
      <w:r w:rsidRPr="00140CF5">
        <w:rPr>
          <w:rFonts w:eastAsia="PMingLiU"/>
          <w:lang w:eastAsia="zh-TW"/>
        </w:rPr>
        <w:t xml:space="preserve">) </w:t>
      </w:r>
      <w:r>
        <w:rPr>
          <w:rFonts w:eastAsia="PMingLiU"/>
          <w:lang w:eastAsia="zh-TW"/>
        </w:rPr>
        <w:t xml:space="preserve">and kept off-chip in the presence or absence of </w:t>
      </w:r>
      <w:r w:rsidR="00742B02">
        <w:rPr>
          <w:rFonts w:eastAsia="PMingLiU"/>
          <w:lang w:eastAsia="zh-TW"/>
        </w:rPr>
        <w:t xml:space="preserve">the replication inhibitor </w:t>
      </w:r>
      <w:r>
        <w:rPr>
          <w:rFonts w:eastAsia="PMingLiU"/>
          <w:lang w:eastAsia="zh-TW"/>
        </w:rPr>
        <w:t>guanidine hydrochloride (GuHCl)</w:t>
      </w:r>
      <w:r w:rsidR="00742B02">
        <w:rPr>
          <w:rFonts w:eastAsia="PMingLiU"/>
          <w:lang w:eastAsia="zh-TW"/>
        </w:rPr>
        <w:t>,</w:t>
      </w:r>
      <w:r>
        <w:rPr>
          <w:rFonts w:eastAsia="PMingLiU"/>
          <w:lang w:eastAsia="zh-TW"/>
        </w:rPr>
        <w:t xml:space="preserve"> or loaded </w:t>
      </w:r>
      <w:r>
        <w:t xml:space="preserve">onto the device (on-chip). The change in fluorescence was monitored as a function of time. </w:t>
      </w:r>
      <w:r w:rsidR="00742B02">
        <w:t xml:space="preserve">The absence of GFP in the presence of GuHCl shows that replication is required to observe </w:t>
      </w:r>
      <w:r w:rsidR="0005192B">
        <w:t>a GFP signal. The kinetics of GFP fluorescence post-infection is essentially the same on and off chip.</w:t>
      </w:r>
    </w:p>
    <w:p w14:paraId="4893A83C" w14:textId="77777777" w:rsidR="00595882" w:rsidRDefault="00595882">
      <w:pPr>
        <w:spacing w:after="200" w:line="276" w:lineRule="auto"/>
        <w:rPr>
          <w:rFonts w:ascii="Arial" w:hAnsi="Arial" w:cs="Arial"/>
          <w:b/>
          <w:sz w:val="32"/>
          <w:szCs w:val="22"/>
        </w:rPr>
      </w:pPr>
      <w:r>
        <w:rPr>
          <w:rFonts w:ascii="Arial" w:hAnsi="Arial" w:cs="Arial"/>
          <w:b/>
          <w:sz w:val="32"/>
          <w:szCs w:val="22"/>
        </w:rPr>
        <w:br w:type="page"/>
      </w:r>
    </w:p>
    <w:p w14:paraId="60480783" w14:textId="77777777" w:rsidR="00A34DF7" w:rsidRPr="000A31A4" w:rsidRDefault="00A34DF7" w:rsidP="00123D38">
      <w:pPr>
        <w:spacing w:after="240" w:line="480" w:lineRule="auto"/>
        <w:rPr>
          <w:rFonts w:ascii="Arial" w:hAnsi="Arial" w:cs="Arial"/>
          <w:b/>
          <w:sz w:val="32"/>
          <w:szCs w:val="22"/>
        </w:rPr>
      </w:pPr>
    </w:p>
    <w:p w14:paraId="21CA69BD" w14:textId="77777777" w:rsidR="00A34DF7" w:rsidRDefault="006A5834" w:rsidP="00A34DF7">
      <w:pPr>
        <w:spacing w:after="200" w:line="276" w:lineRule="auto"/>
        <w:jc w:val="center"/>
        <w:rPr>
          <w:rFonts w:ascii="Arial" w:hAnsi="Arial" w:cs="Arial"/>
          <w:b/>
          <w:sz w:val="28"/>
          <w:szCs w:val="22"/>
        </w:rPr>
      </w:pPr>
      <w:r>
        <w:rPr>
          <w:rFonts w:ascii="Arial" w:hAnsi="Arial" w:cs="Arial"/>
          <w:b/>
          <w:noProof/>
          <w:sz w:val="28"/>
          <w:szCs w:val="22"/>
        </w:rPr>
        <w:drawing>
          <wp:inline distT="0" distB="0" distL="0" distR="0" wp14:anchorId="1D467B41" wp14:editId="33F33DC3">
            <wp:extent cx="5486400" cy="385635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 S1.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486400" cy="3856355"/>
                    </a:xfrm>
                    <a:prstGeom prst="rect">
                      <a:avLst/>
                    </a:prstGeom>
                  </pic:spPr>
                </pic:pic>
              </a:graphicData>
            </a:graphic>
          </wp:inline>
        </w:drawing>
      </w:r>
    </w:p>
    <w:p w14:paraId="6D473194" w14:textId="62B08711" w:rsidR="006E4A5F" w:rsidRDefault="001C41E8" w:rsidP="00A34DF7">
      <w:pPr>
        <w:spacing w:after="200" w:line="276" w:lineRule="auto"/>
        <w:jc w:val="both"/>
        <w:rPr>
          <w:rFonts w:eastAsia="PMingLiU"/>
          <w:lang w:eastAsia="zh-TW"/>
        </w:rPr>
      </w:pPr>
      <w:r>
        <w:rPr>
          <w:b/>
          <w:szCs w:val="22"/>
        </w:rPr>
        <w:t>Figure S</w:t>
      </w:r>
      <w:r w:rsidR="0022153E">
        <w:rPr>
          <w:b/>
          <w:szCs w:val="22"/>
        </w:rPr>
        <w:t>2</w:t>
      </w:r>
      <w:r w:rsidR="00973C90">
        <w:rPr>
          <w:b/>
          <w:szCs w:val="22"/>
        </w:rPr>
        <w:t>.</w:t>
      </w:r>
      <w:r w:rsidR="00A34DF7" w:rsidRPr="00350CBD">
        <w:rPr>
          <w:rFonts w:eastAsia="PMingLiU"/>
          <w:lang w:eastAsia="zh-TW"/>
        </w:rPr>
        <w:t xml:space="preserve"> </w:t>
      </w:r>
      <w:r w:rsidR="0022153E">
        <w:rPr>
          <w:b/>
          <w:szCs w:val="22"/>
        </w:rPr>
        <w:t>Mask design</w:t>
      </w:r>
      <w:r w:rsidR="00A34DF7" w:rsidRPr="00533D06">
        <w:rPr>
          <w:b/>
          <w:szCs w:val="22"/>
        </w:rPr>
        <w:t>.</w:t>
      </w:r>
      <w:r w:rsidR="00A34DF7" w:rsidRPr="00350CBD">
        <w:rPr>
          <w:rFonts w:eastAsia="PMingLiU"/>
          <w:lang w:eastAsia="zh-TW"/>
        </w:rPr>
        <w:t xml:space="preserve"> </w:t>
      </w:r>
      <w:r w:rsidR="0022153E">
        <w:rPr>
          <w:rFonts w:eastAsia="PMingLiU"/>
          <w:lang w:eastAsia="zh-TW"/>
        </w:rPr>
        <w:t xml:space="preserve">The whole design consists of an array of 6,400 isolated wells. </w:t>
      </w:r>
      <w:r w:rsidR="00A34DF7">
        <w:rPr>
          <w:rFonts w:eastAsia="PMingLiU"/>
          <w:lang w:eastAsia="zh-TW"/>
        </w:rPr>
        <w:t xml:space="preserve">Four </w:t>
      </w:r>
      <w:r w:rsidR="005E61A8">
        <w:rPr>
          <w:rFonts w:eastAsia="PMingLiU"/>
          <w:lang w:eastAsia="zh-TW"/>
        </w:rPr>
        <w:t xml:space="preserve">individual </w:t>
      </w:r>
      <w:r w:rsidR="00A34DF7">
        <w:rPr>
          <w:rFonts w:eastAsia="PMingLiU"/>
          <w:lang w:eastAsia="zh-TW"/>
        </w:rPr>
        <w:t xml:space="preserve">inlets were designed for injecting four different cell/virus solutions, and each inlet was connected to </w:t>
      </w:r>
      <w:r w:rsidR="00516CBF">
        <w:rPr>
          <w:rFonts w:eastAsia="PMingLiU"/>
          <w:lang w:eastAsia="zh-TW"/>
        </w:rPr>
        <w:t>1</w:t>
      </w:r>
      <w:r w:rsidR="00D4560E">
        <w:rPr>
          <w:rFonts w:eastAsia="PMingLiU"/>
          <w:lang w:eastAsia="zh-TW"/>
        </w:rPr>
        <w:t>,</w:t>
      </w:r>
      <w:r w:rsidR="00516CBF">
        <w:rPr>
          <w:rFonts w:eastAsia="PMingLiU"/>
          <w:lang w:eastAsia="zh-TW"/>
        </w:rPr>
        <w:t>600</w:t>
      </w:r>
      <w:r w:rsidR="00A34DF7">
        <w:rPr>
          <w:rFonts w:eastAsia="PMingLiU"/>
          <w:lang w:eastAsia="zh-TW"/>
        </w:rPr>
        <w:t xml:space="preserve"> wells. </w:t>
      </w:r>
      <w:r w:rsidR="0022153E">
        <w:rPr>
          <w:rFonts w:eastAsia="PMingLiU"/>
          <w:lang w:eastAsia="zh-TW"/>
        </w:rPr>
        <w:t>Six individual inlets were designed for pneumatic isolation of the 6400 wells. The green, blue and red colors indicate the masks for the well layer, flow layer and control layer, respectively.</w:t>
      </w:r>
    </w:p>
    <w:p w14:paraId="5F45E443" w14:textId="77777777" w:rsidR="006E4A5F" w:rsidRDefault="006E4A5F">
      <w:pPr>
        <w:spacing w:after="200" w:line="276" w:lineRule="auto"/>
        <w:rPr>
          <w:rFonts w:eastAsia="PMingLiU"/>
          <w:lang w:eastAsia="zh-TW"/>
        </w:rPr>
      </w:pPr>
      <w:r>
        <w:rPr>
          <w:rFonts w:eastAsia="PMingLiU"/>
          <w:lang w:eastAsia="zh-TW"/>
        </w:rPr>
        <w:br w:type="page"/>
      </w:r>
    </w:p>
    <w:p w14:paraId="1752D4F4" w14:textId="77777777" w:rsidR="006E4A5F" w:rsidRDefault="006A5834" w:rsidP="00A34DF7">
      <w:pPr>
        <w:spacing w:after="200" w:line="276" w:lineRule="auto"/>
        <w:jc w:val="both"/>
        <w:rPr>
          <w:rFonts w:ascii="Arial" w:hAnsi="Arial" w:cs="Arial"/>
          <w:b/>
          <w:sz w:val="28"/>
          <w:szCs w:val="22"/>
        </w:rPr>
      </w:pPr>
      <w:r>
        <w:rPr>
          <w:rFonts w:ascii="Arial" w:hAnsi="Arial" w:cs="Arial"/>
          <w:b/>
          <w:noProof/>
          <w:sz w:val="28"/>
          <w:szCs w:val="22"/>
        </w:rPr>
        <w:lastRenderedPageBreak/>
        <w:drawing>
          <wp:inline distT="0" distB="0" distL="0" distR="0" wp14:anchorId="159530D1" wp14:editId="177E86A3">
            <wp:extent cx="5486400" cy="269748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 S2.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86400" cy="2697480"/>
                    </a:xfrm>
                    <a:prstGeom prst="rect">
                      <a:avLst/>
                    </a:prstGeom>
                  </pic:spPr>
                </pic:pic>
              </a:graphicData>
            </a:graphic>
          </wp:inline>
        </w:drawing>
      </w:r>
    </w:p>
    <w:p w14:paraId="5FC05CB8" w14:textId="4524F48F" w:rsidR="00004B6A" w:rsidRDefault="001C41E8" w:rsidP="006E4A5F">
      <w:pPr>
        <w:spacing w:after="200" w:line="276" w:lineRule="auto"/>
        <w:jc w:val="both"/>
        <w:rPr>
          <w:rFonts w:eastAsia="PMingLiU"/>
          <w:lang w:eastAsia="zh-TW"/>
        </w:rPr>
      </w:pPr>
      <w:r>
        <w:rPr>
          <w:b/>
          <w:szCs w:val="22"/>
        </w:rPr>
        <w:t>Figure S</w:t>
      </w:r>
      <w:r w:rsidR="005169B8">
        <w:rPr>
          <w:b/>
          <w:szCs w:val="22"/>
        </w:rPr>
        <w:t>3</w:t>
      </w:r>
      <w:r w:rsidR="00973C90">
        <w:rPr>
          <w:b/>
          <w:szCs w:val="22"/>
        </w:rPr>
        <w:t>.</w:t>
      </w:r>
      <w:r w:rsidR="006E4A5F" w:rsidRPr="00350CBD">
        <w:rPr>
          <w:rFonts w:eastAsia="PMingLiU"/>
          <w:lang w:eastAsia="zh-TW"/>
        </w:rPr>
        <w:t xml:space="preserve"> </w:t>
      </w:r>
      <w:r w:rsidR="006E4A5F">
        <w:rPr>
          <w:b/>
          <w:szCs w:val="22"/>
        </w:rPr>
        <w:t>Experimental setup</w:t>
      </w:r>
      <w:r w:rsidR="006E4A5F" w:rsidRPr="00533D06">
        <w:rPr>
          <w:b/>
          <w:szCs w:val="22"/>
        </w:rPr>
        <w:t>.</w:t>
      </w:r>
      <w:r w:rsidR="006E4A5F" w:rsidRPr="00350CBD">
        <w:rPr>
          <w:rFonts w:eastAsia="PMingLiU"/>
          <w:lang w:eastAsia="zh-TW"/>
        </w:rPr>
        <w:t xml:space="preserve"> </w:t>
      </w:r>
      <w:r w:rsidR="00ED2580">
        <w:rPr>
          <w:rFonts w:eastAsia="PMingLiU"/>
          <w:lang w:eastAsia="zh-TW"/>
        </w:rPr>
        <w:t>A microscope incubation system (temperature, CO</w:t>
      </w:r>
      <w:r w:rsidR="00ED2580" w:rsidRPr="00ED2580">
        <w:rPr>
          <w:rFonts w:eastAsia="PMingLiU"/>
          <w:vertAlign w:val="subscript"/>
          <w:lang w:eastAsia="zh-TW"/>
        </w:rPr>
        <w:t>2</w:t>
      </w:r>
      <w:r w:rsidR="006E4A5F" w:rsidRPr="006E4A5F">
        <w:rPr>
          <w:rFonts w:eastAsia="PMingLiU"/>
          <w:lang w:eastAsia="zh-TW"/>
        </w:rPr>
        <w:t xml:space="preserve">, and humidity control) </w:t>
      </w:r>
      <w:r w:rsidR="00ED2580">
        <w:rPr>
          <w:rFonts w:eastAsia="PMingLiU"/>
          <w:lang w:eastAsia="zh-TW"/>
        </w:rPr>
        <w:t>wa</w:t>
      </w:r>
      <w:r w:rsidR="006E4A5F" w:rsidRPr="006E4A5F">
        <w:rPr>
          <w:rFonts w:eastAsia="PMingLiU"/>
          <w:lang w:eastAsia="zh-TW"/>
        </w:rPr>
        <w:t xml:space="preserve">s installed on top of the </w:t>
      </w:r>
      <w:r w:rsidR="001541B5">
        <w:rPr>
          <w:rFonts w:eastAsia="PMingLiU"/>
          <w:lang w:eastAsia="zh-TW"/>
        </w:rPr>
        <w:t>motorized</w:t>
      </w:r>
      <w:r w:rsidR="006E4A5F" w:rsidRPr="006E4A5F">
        <w:rPr>
          <w:rFonts w:eastAsia="PMingLiU"/>
          <w:lang w:eastAsia="zh-TW"/>
        </w:rPr>
        <w:t xml:space="preserve"> stage</w:t>
      </w:r>
      <w:r w:rsidR="00ED2580">
        <w:rPr>
          <w:rFonts w:eastAsia="PMingLiU"/>
          <w:lang w:eastAsia="zh-TW"/>
        </w:rPr>
        <w:t xml:space="preserve"> for on-chip cell culture. The </w:t>
      </w:r>
      <w:r w:rsidR="006E4A5F" w:rsidRPr="006E4A5F">
        <w:rPr>
          <w:rFonts w:eastAsia="PMingLiU"/>
          <w:lang w:eastAsia="zh-TW"/>
        </w:rPr>
        <w:t>CCD camera and motorized stage connected to the microscope enable</w:t>
      </w:r>
      <w:r w:rsidR="001541B5">
        <w:rPr>
          <w:rFonts w:eastAsia="PMingLiU"/>
          <w:lang w:eastAsia="zh-TW"/>
        </w:rPr>
        <w:t>d</w:t>
      </w:r>
      <w:r w:rsidR="006E4A5F" w:rsidRPr="006E4A5F">
        <w:rPr>
          <w:rFonts w:eastAsia="PMingLiU"/>
          <w:lang w:eastAsia="zh-TW"/>
        </w:rPr>
        <w:t xml:space="preserve"> time-lapse</w:t>
      </w:r>
      <w:r w:rsidR="00D4560E">
        <w:rPr>
          <w:rFonts w:eastAsia="PMingLiU"/>
          <w:lang w:eastAsia="zh-TW"/>
        </w:rPr>
        <w:t>d</w:t>
      </w:r>
      <w:r w:rsidR="006E4A5F" w:rsidRPr="006E4A5F">
        <w:rPr>
          <w:rFonts w:eastAsia="PMingLiU"/>
          <w:lang w:eastAsia="zh-TW"/>
        </w:rPr>
        <w:t xml:space="preserve">, multipoint, </w:t>
      </w:r>
      <w:r w:rsidR="00ED2580">
        <w:rPr>
          <w:rFonts w:eastAsia="PMingLiU"/>
          <w:lang w:eastAsia="zh-TW"/>
        </w:rPr>
        <w:t>live-cell imaging. S</w:t>
      </w:r>
      <w:r w:rsidR="001541B5">
        <w:rPr>
          <w:rFonts w:eastAsia="PMingLiU"/>
          <w:lang w:eastAsia="zh-TW"/>
        </w:rPr>
        <w:t xml:space="preserve">yringe </w:t>
      </w:r>
      <w:r w:rsidR="006E4A5F" w:rsidRPr="006E4A5F">
        <w:rPr>
          <w:rFonts w:eastAsia="PMingLiU"/>
          <w:lang w:eastAsia="zh-TW"/>
        </w:rPr>
        <w:t>pump</w:t>
      </w:r>
      <w:r w:rsidR="00ED2580">
        <w:rPr>
          <w:rFonts w:eastAsia="PMingLiU"/>
          <w:lang w:eastAsia="zh-TW"/>
        </w:rPr>
        <w:t>s</w:t>
      </w:r>
      <w:r w:rsidR="001541B5">
        <w:rPr>
          <w:rFonts w:eastAsia="PMingLiU"/>
          <w:lang w:eastAsia="zh-TW"/>
        </w:rPr>
        <w:t xml:space="preserve"> were used for controlled loading of cell/virus</w:t>
      </w:r>
      <w:r w:rsidR="006E4A5F" w:rsidRPr="006E4A5F">
        <w:rPr>
          <w:rFonts w:eastAsia="PMingLiU"/>
          <w:lang w:eastAsia="zh-TW"/>
        </w:rPr>
        <w:t xml:space="preserve"> solution</w:t>
      </w:r>
      <w:r w:rsidR="001541B5">
        <w:rPr>
          <w:rFonts w:eastAsia="PMingLiU"/>
          <w:lang w:eastAsia="zh-TW"/>
        </w:rPr>
        <w:t>s into the microfluidic device. The NIS-</w:t>
      </w:r>
      <w:r w:rsidR="006E4A5F" w:rsidRPr="006E4A5F">
        <w:rPr>
          <w:rFonts w:eastAsia="PMingLiU"/>
          <w:lang w:eastAsia="zh-TW"/>
        </w:rPr>
        <w:t>Elements AR sof</w:t>
      </w:r>
      <w:r w:rsidR="001541B5">
        <w:rPr>
          <w:rFonts w:eastAsia="PMingLiU"/>
          <w:lang w:eastAsia="zh-TW"/>
        </w:rPr>
        <w:t>tware from Nikon wa</w:t>
      </w:r>
      <w:r w:rsidR="006E4A5F" w:rsidRPr="006E4A5F">
        <w:rPr>
          <w:rFonts w:eastAsia="PMingLiU"/>
          <w:lang w:eastAsia="zh-TW"/>
        </w:rPr>
        <w:t xml:space="preserve">s used for automated control of the CCD camera and motorized stage </w:t>
      </w:r>
      <w:r w:rsidR="001541B5">
        <w:rPr>
          <w:rFonts w:eastAsia="PMingLiU"/>
          <w:lang w:eastAsia="zh-TW"/>
        </w:rPr>
        <w:t xml:space="preserve">during data </w:t>
      </w:r>
      <w:r w:rsidR="006E4A5F" w:rsidRPr="006E4A5F">
        <w:rPr>
          <w:rFonts w:eastAsia="PMingLiU"/>
          <w:lang w:eastAsia="zh-TW"/>
        </w:rPr>
        <w:t>acquisition</w:t>
      </w:r>
      <w:r w:rsidR="00D4560E">
        <w:rPr>
          <w:rFonts w:eastAsia="PMingLiU"/>
          <w:lang w:eastAsia="zh-TW"/>
        </w:rPr>
        <w:t>,</w:t>
      </w:r>
      <w:r w:rsidR="006E4A5F" w:rsidRPr="006E4A5F">
        <w:rPr>
          <w:rFonts w:eastAsia="PMingLiU"/>
          <w:lang w:eastAsia="zh-TW"/>
        </w:rPr>
        <w:t xml:space="preserve"> while syringe pump</w:t>
      </w:r>
      <w:r w:rsidR="001541B5">
        <w:rPr>
          <w:rFonts w:eastAsia="PMingLiU"/>
          <w:lang w:eastAsia="zh-TW"/>
        </w:rPr>
        <w:t>s were</w:t>
      </w:r>
      <w:r w:rsidR="006E4A5F" w:rsidRPr="006E4A5F">
        <w:rPr>
          <w:rFonts w:eastAsia="PMingLiU"/>
          <w:lang w:eastAsia="zh-TW"/>
        </w:rPr>
        <w:t xml:space="preserve"> controlled by the</w:t>
      </w:r>
      <w:r w:rsidR="001541B5">
        <w:rPr>
          <w:rFonts w:eastAsia="PMingLiU"/>
          <w:lang w:eastAsia="zh-TW"/>
        </w:rPr>
        <w:t xml:space="preserve"> neMESYS UserInterface software</w:t>
      </w:r>
      <w:r w:rsidR="006E4A5F">
        <w:rPr>
          <w:rFonts w:eastAsia="PMingLiU"/>
          <w:lang w:eastAsia="zh-TW"/>
        </w:rPr>
        <w:t>.</w:t>
      </w:r>
    </w:p>
    <w:p w14:paraId="71B1F501" w14:textId="77777777" w:rsidR="00004B6A" w:rsidRDefault="00004B6A">
      <w:pPr>
        <w:spacing w:after="200" w:line="276" w:lineRule="auto"/>
        <w:rPr>
          <w:rFonts w:eastAsia="PMingLiU"/>
          <w:lang w:eastAsia="zh-TW"/>
        </w:rPr>
      </w:pPr>
      <w:r>
        <w:rPr>
          <w:rFonts w:eastAsia="PMingLiU"/>
          <w:lang w:eastAsia="zh-TW"/>
        </w:rPr>
        <w:br w:type="page"/>
      </w:r>
    </w:p>
    <w:p w14:paraId="5311125C" w14:textId="77777777" w:rsidR="00004B6A" w:rsidRDefault="006A5834" w:rsidP="00004B6A">
      <w:pPr>
        <w:spacing w:after="200" w:line="276" w:lineRule="auto"/>
        <w:jc w:val="center"/>
        <w:rPr>
          <w:rFonts w:ascii="Arial" w:hAnsi="Arial" w:cs="Arial"/>
          <w:b/>
          <w:sz w:val="28"/>
          <w:szCs w:val="22"/>
        </w:rPr>
      </w:pPr>
      <w:r>
        <w:rPr>
          <w:rFonts w:ascii="Arial" w:hAnsi="Arial" w:cs="Arial"/>
          <w:b/>
          <w:noProof/>
          <w:sz w:val="28"/>
          <w:szCs w:val="22"/>
        </w:rPr>
        <w:lastRenderedPageBreak/>
        <w:drawing>
          <wp:inline distT="0" distB="0" distL="0" distR="0" wp14:anchorId="6BFFE458" wp14:editId="52E7E899">
            <wp:extent cx="4389120" cy="6798494"/>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 S3.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389120" cy="6798494"/>
                    </a:xfrm>
                    <a:prstGeom prst="rect">
                      <a:avLst/>
                    </a:prstGeom>
                  </pic:spPr>
                </pic:pic>
              </a:graphicData>
            </a:graphic>
          </wp:inline>
        </w:drawing>
      </w:r>
    </w:p>
    <w:p w14:paraId="1F92A00D" w14:textId="2DE2B871" w:rsidR="00A42B37" w:rsidRDefault="001C41E8" w:rsidP="00055591">
      <w:pPr>
        <w:spacing w:after="200" w:line="276" w:lineRule="auto"/>
        <w:jc w:val="both"/>
        <w:rPr>
          <w:rFonts w:eastAsia="PMingLiU"/>
          <w:lang w:eastAsia="zh-TW"/>
        </w:rPr>
      </w:pPr>
      <w:r>
        <w:rPr>
          <w:b/>
          <w:szCs w:val="22"/>
        </w:rPr>
        <w:t>Figure S</w:t>
      </w:r>
      <w:r w:rsidR="005169B8">
        <w:rPr>
          <w:b/>
          <w:szCs w:val="22"/>
        </w:rPr>
        <w:t>4</w:t>
      </w:r>
      <w:r w:rsidR="00973C90">
        <w:rPr>
          <w:b/>
          <w:szCs w:val="22"/>
        </w:rPr>
        <w:t>.</w:t>
      </w:r>
      <w:r w:rsidR="00E61903" w:rsidRPr="00350CBD">
        <w:rPr>
          <w:rFonts w:eastAsia="PMingLiU"/>
          <w:lang w:eastAsia="zh-TW"/>
        </w:rPr>
        <w:t xml:space="preserve"> </w:t>
      </w:r>
      <w:r w:rsidR="00E61903">
        <w:rPr>
          <w:b/>
          <w:szCs w:val="22"/>
        </w:rPr>
        <w:t>Experimental data</w:t>
      </w:r>
      <w:r w:rsidR="00E61903" w:rsidRPr="00533D06">
        <w:rPr>
          <w:b/>
          <w:szCs w:val="22"/>
        </w:rPr>
        <w:t>.</w:t>
      </w:r>
      <w:r w:rsidR="00E61903" w:rsidRPr="00350CBD">
        <w:rPr>
          <w:rFonts w:eastAsia="PMingLiU"/>
          <w:lang w:eastAsia="zh-TW"/>
        </w:rPr>
        <w:t xml:space="preserve"> </w:t>
      </w:r>
      <w:r w:rsidR="00E61903">
        <w:rPr>
          <w:rFonts w:eastAsia="PMingLiU"/>
          <w:lang w:eastAsia="zh-TW"/>
        </w:rPr>
        <w:t>(</w:t>
      </w:r>
      <w:r w:rsidR="00E61903" w:rsidRPr="00977861">
        <w:rPr>
          <w:rFonts w:eastAsia="PMingLiU"/>
          <w:b/>
          <w:lang w:eastAsia="zh-TW"/>
        </w:rPr>
        <w:t>a</w:t>
      </w:r>
      <w:r w:rsidR="00E61903">
        <w:rPr>
          <w:rFonts w:eastAsia="PMingLiU"/>
          <w:lang w:eastAsia="zh-TW"/>
        </w:rPr>
        <w:t xml:space="preserve">) Stitched bright-field image </w:t>
      </w:r>
      <w:r w:rsidR="005169B8">
        <w:rPr>
          <w:rFonts w:eastAsia="PMingLiU"/>
          <w:lang w:eastAsia="zh-TW"/>
        </w:rPr>
        <w:t>(</w:t>
      </w:r>
      <w:r w:rsidR="00E61903">
        <w:rPr>
          <w:rFonts w:eastAsia="PMingLiU"/>
          <w:lang w:eastAsia="zh-TW"/>
        </w:rPr>
        <w:t xml:space="preserve">3 </w:t>
      </w:r>
      <w:r w:rsidR="005169B8">
        <w:rPr>
          <w:rFonts w:eastAsia="PMingLiU"/>
          <w:lang w:eastAsia="zh-TW"/>
        </w:rPr>
        <w:t>hours post-infection (</w:t>
      </w:r>
      <w:r w:rsidR="00E61903">
        <w:rPr>
          <w:rFonts w:eastAsia="PMingLiU"/>
          <w:lang w:eastAsia="zh-TW"/>
        </w:rPr>
        <w:t>hpi</w:t>
      </w:r>
      <w:r w:rsidR="005169B8">
        <w:rPr>
          <w:rFonts w:eastAsia="PMingLiU"/>
          <w:lang w:eastAsia="zh-TW"/>
        </w:rPr>
        <w:t>))</w:t>
      </w:r>
      <w:r w:rsidR="00E61903">
        <w:rPr>
          <w:rFonts w:eastAsia="PMingLiU"/>
          <w:lang w:eastAsia="zh-TW"/>
        </w:rPr>
        <w:t xml:space="preserve"> showing wells connected to one inlet. (</w:t>
      </w:r>
      <w:r w:rsidR="00E61903" w:rsidRPr="00977861">
        <w:rPr>
          <w:rFonts w:eastAsia="PMingLiU"/>
          <w:b/>
          <w:lang w:eastAsia="zh-TW"/>
        </w:rPr>
        <w:t>b</w:t>
      </w:r>
      <w:r w:rsidR="00E61903">
        <w:rPr>
          <w:rFonts w:eastAsia="PMingLiU"/>
          <w:lang w:eastAsia="zh-TW"/>
        </w:rPr>
        <w:t>) Three corresponding fluorescence images (6, 12 and 18 hpi) showing GFP signals of infected cells (white dots). Scale bar = 1 mm. (</w:t>
      </w:r>
      <w:r w:rsidR="00E61903" w:rsidRPr="00977861">
        <w:rPr>
          <w:rFonts w:eastAsia="PMingLiU"/>
          <w:b/>
          <w:lang w:eastAsia="zh-TW"/>
        </w:rPr>
        <w:t>c</w:t>
      </w:r>
      <w:r w:rsidR="00E61903">
        <w:rPr>
          <w:rFonts w:eastAsia="PMingLiU"/>
          <w:lang w:eastAsia="zh-TW"/>
        </w:rPr>
        <w:t>) Enlarged images of the rectangular regions in (</w:t>
      </w:r>
      <w:r w:rsidR="00E61903" w:rsidRPr="00977861">
        <w:rPr>
          <w:rFonts w:eastAsia="PMingLiU"/>
          <w:lang w:eastAsia="zh-TW"/>
        </w:rPr>
        <w:t>b</w:t>
      </w:r>
      <w:r w:rsidR="00E61903">
        <w:rPr>
          <w:rFonts w:eastAsia="PMingLiU"/>
          <w:lang w:eastAsia="zh-TW"/>
        </w:rPr>
        <w:t>). Four</w:t>
      </w:r>
      <w:r w:rsidR="005169B8">
        <w:rPr>
          <w:rFonts w:eastAsia="PMingLiU"/>
          <w:lang w:eastAsia="zh-TW"/>
        </w:rPr>
        <w:t>,</w:t>
      </w:r>
      <w:r w:rsidR="00E61903">
        <w:rPr>
          <w:rFonts w:eastAsia="PMingLiU"/>
          <w:lang w:eastAsia="zh-TW"/>
        </w:rPr>
        <w:t xml:space="preserve"> single</w:t>
      </w:r>
      <w:r w:rsidR="005169B8">
        <w:rPr>
          <w:rFonts w:eastAsia="PMingLiU"/>
          <w:lang w:eastAsia="zh-TW"/>
        </w:rPr>
        <w:t>,</w:t>
      </w:r>
      <w:r w:rsidR="00E61903">
        <w:rPr>
          <w:rFonts w:eastAsia="PMingLiU"/>
          <w:lang w:eastAsia="zh-TW"/>
        </w:rPr>
        <w:t xml:space="preserve"> infected cells can be identified. Scale bar = 200 µm. (</w:t>
      </w:r>
      <w:r w:rsidR="00E61903" w:rsidRPr="00977861">
        <w:rPr>
          <w:rFonts w:eastAsia="PMingLiU"/>
          <w:b/>
          <w:lang w:eastAsia="zh-TW"/>
        </w:rPr>
        <w:t>d</w:t>
      </w:r>
      <w:r w:rsidR="00E61903">
        <w:rPr>
          <w:rFonts w:eastAsia="PMingLiU"/>
          <w:lang w:eastAsia="zh-TW"/>
        </w:rPr>
        <w:t xml:space="preserve">) Plots of the normalized GFP intensity </w:t>
      </w:r>
      <w:r w:rsidR="00E61903" w:rsidRPr="005169B8">
        <w:rPr>
          <w:rFonts w:eastAsia="PMingLiU"/>
          <w:lang w:eastAsia="zh-TW"/>
        </w:rPr>
        <w:t>vs.</w:t>
      </w:r>
      <w:r w:rsidR="00E61903">
        <w:rPr>
          <w:rFonts w:eastAsia="PMingLiU"/>
          <w:lang w:eastAsia="zh-TW"/>
        </w:rPr>
        <w:t xml:space="preserve"> hpi for the four single infected cells in (c).</w:t>
      </w:r>
    </w:p>
    <w:p w14:paraId="71FCB3EF" w14:textId="4B1C752C" w:rsidR="00A42B37" w:rsidRDefault="00CE25F6" w:rsidP="006A5834">
      <w:pPr>
        <w:spacing w:after="200" w:line="276" w:lineRule="auto"/>
        <w:rPr>
          <w:rFonts w:eastAsia="PMingLiU"/>
          <w:lang w:eastAsia="zh-TW"/>
        </w:rPr>
      </w:pPr>
      <w:r>
        <w:rPr>
          <w:rFonts w:eastAsia="PMingLiU"/>
          <w:noProof/>
        </w:rPr>
        <w:lastRenderedPageBreak/>
        <w:drawing>
          <wp:inline distT="0" distB="0" distL="0" distR="0" wp14:anchorId="373C6B2D" wp14:editId="336DA14F">
            <wp:extent cx="5486400" cy="735901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24010.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486400" cy="7359015"/>
                    </a:xfrm>
                    <a:prstGeom prst="rect">
                      <a:avLst/>
                    </a:prstGeom>
                  </pic:spPr>
                </pic:pic>
              </a:graphicData>
            </a:graphic>
          </wp:inline>
        </w:drawing>
      </w:r>
    </w:p>
    <w:p w14:paraId="068FC393" w14:textId="0E0764FB" w:rsidR="00A42B37" w:rsidRDefault="001C41E8" w:rsidP="006A5834">
      <w:pPr>
        <w:spacing w:after="200" w:line="276" w:lineRule="auto"/>
        <w:rPr>
          <w:rFonts w:eastAsia="PMingLiU"/>
          <w:lang w:eastAsia="zh-TW"/>
        </w:rPr>
      </w:pPr>
      <w:r>
        <w:rPr>
          <w:b/>
          <w:szCs w:val="22"/>
        </w:rPr>
        <w:t>Figure S</w:t>
      </w:r>
      <w:r w:rsidR="00F81665">
        <w:rPr>
          <w:b/>
          <w:szCs w:val="22"/>
        </w:rPr>
        <w:t>5</w:t>
      </w:r>
      <w:r w:rsidR="00973C90">
        <w:rPr>
          <w:b/>
          <w:szCs w:val="22"/>
        </w:rPr>
        <w:t>.</w:t>
      </w:r>
      <w:r w:rsidR="00E61903" w:rsidRPr="00350CBD">
        <w:rPr>
          <w:rFonts w:eastAsia="PMingLiU"/>
          <w:lang w:eastAsia="zh-TW"/>
        </w:rPr>
        <w:t xml:space="preserve"> </w:t>
      </w:r>
      <w:r w:rsidR="00F81665">
        <w:rPr>
          <w:rFonts w:eastAsia="PMingLiU"/>
          <w:b/>
          <w:lang w:eastAsia="zh-TW"/>
        </w:rPr>
        <w:t>Substantial between-cell variability in the kinetics of GFP fluorescence is observed post infection.</w:t>
      </w:r>
      <w:r w:rsidR="00E61903" w:rsidRPr="00E61903">
        <w:rPr>
          <w:rFonts w:eastAsia="PMingLiU"/>
          <w:lang w:eastAsia="zh-TW"/>
        </w:rPr>
        <w:t xml:space="preserve"> </w:t>
      </w:r>
      <w:r w:rsidR="00F81665">
        <w:rPr>
          <w:rFonts w:eastAsia="PMingLiU"/>
          <w:lang w:eastAsia="zh-TW"/>
        </w:rPr>
        <w:t xml:space="preserve">Randomly selected </w:t>
      </w:r>
      <w:r w:rsidR="00E61903" w:rsidRPr="00E61903">
        <w:rPr>
          <w:rFonts w:eastAsia="PMingLiU"/>
          <w:lang w:eastAsia="zh-TW"/>
        </w:rPr>
        <w:t>infections of WT at an MOI of 50</w:t>
      </w:r>
      <w:r w:rsidR="00F81665">
        <w:rPr>
          <w:rFonts w:eastAsia="PMingLiU"/>
          <w:lang w:eastAsia="zh-TW"/>
        </w:rPr>
        <w:t xml:space="preserve"> genomes/cell. </w:t>
      </w:r>
      <w:r w:rsidR="00A42B37">
        <w:rPr>
          <w:rFonts w:eastAsia="PMingLiU"/>
          <w:lang w:eastAsia="zh-TW"/>
        </w:rPr>
        <w:br w:type="page"/>
      </w:r>
    </w:p>
    <w:p w14:paraId="544E99AB" w14:textId="77777777" w:rsidR="008503CB" w:rsidRPr="006A5834" w:rsidRDefault="006A5834" w:rsidP="006A5834">
      <w:pPr>
        <w:spacing w:after="200" w:line="276" w:lineRule="auto"/>
        <w:rPr>
          <w:rFonts w:eastAsia="PMingLiU"/>
          <w:lang w:eastAsia="zh-TW"/>
        </w:rPr>
      </w:pPr>
      <w:r>
        <w:rPr>
          <w:rFonts w:eastAsia="PMingLiU"/>
          <w:noProof/>
        </w:rPr>
        <w:lastRenderedPageBreak/>
        <w:drawing>
          <wp:inline distT="0" distB="0" distL="0" distR="0" wp14:anchorId="68CECFBB" wp14:editId="61042308">
            <wp:extent cx="5486400" cy="185610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 S4.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86400" cy="1856105"/>
                    </a:xfrm>
                    <a:prstGeom prst="rect">
                      <a:avLst/>
                    </a:prstGeom>
                  </pic:spPr>
                </pic:pic>
              </a:graphicData>
            </a:graphic>
          </wp:inline>
        </w:drawing>
      </w:r>
    </w:p>
    <w:p w14:paraId="666A28F5" w14:textId="0C755076" w:rsidR="006F27C2" w:rsidRDefault="001C41E8" w:rsidP="008503CB">
      <w:pPr>
        <w:spacing w:after="200" w:line="276" w:lineRule="auto"/>
        <w:jc w:val="both"/>
        <w:rPr>
          <w:rFonts w:eastAsia="PMingLiU"/>
          <w:lang w:eastAsia="zh-TW"/>
        </w:rPr>
      </w:pPr>
      <w:r>
        <w:rPr>
          <w:b/>
          <w:szCs w:val="22"/>
        </w:rPr>
        <w:t>Figure S</w:t>
      </w:r>
      <w:r w:rsidR="00D20D5E">
        <w:rPr>
          <w:b/>
          <w:szCs w:val="22"/>
        </w:rPr>
        <w:t>6</w:t>
      </w:r>
      <w:r w:rsidR="00973C90">
        <w:rPr>
          <w:b/>
          <w:szCs w:val="22"/>
        </w:rPr>
        <w:t>.</w:t>
      </w:r>
      <w:r w:rsidR="008503CB" w:rsidRPr="00350CBD">
        <w:rPr>
          <w:rFonts w:eastAsia="PMingLiU"/>
          <w:lang w:eastAsia="zh-TW"/>
        </w:rPr>
        <w:t xml:space="preserve"> </w:t>
      </w:r>
      <w:r w:rsidR="008503CB">
        <w:rPr>
          <w:b/>
          <w:szCs w:val="22"/>
        </w:rPr>
        <w:t xml:space="preserve">Wells excluded </w:t>
      </w:r>
      <w:r w:rsidR="00D20D5E">
        <w:rPr>
          <w:b/>
          <w:szCs w:val="22"/>
        </w:rPr>
        <w:t>or</w:t>
      </w:r>
      <w:r w:rsidR="006A5834">
        <w:rPr>
          <w:b/>
          <w:szCs w:val="22"/>
        </w:rPr>
        <w:t xml:space="preserve"> included </w:t>
      </w:r>
      <w:r w:rsidR="008503CB">
        <w:rPr>
          <w:b/>
          <w:szCs w:val="22"/>
        </w:rPr>
        <w:t>in data analysis</w:t>
      </w:r>
      <w:r w:rsidR="008503CB" w:rsidRPr="00533D06">
        <w:rPr>
          <w:b/>
          <w:szCs w:val="22"/>
        </w:rPr>
        <w:t>.</w:t>
      </w:r>
      <w:r w:rsidR="008503CB" w:rsidRPr="00350CBD">
        <w:rPr>
          <w:rFonts w:eastAsia="PMingLiU"/>
          <w:lang w:eastAsia="zh-TW"/>
        </w:rPr>
        <w:t xml:space="preserve"> </w:t>
      </w:r>
      <w:r w:rsidR="008503CB">
        <w:rPr>
          <w:rFonts w:eastAsia="PMingLiU"/>
          <w:lang w:eastAsia="zh-TW"/>
        </w:rPr>
        <w:t>During manual examination of experimental data, we excluded wells showing auto</w:t>
      </w:r>
      <w:r w:rsidR="00D4560E">
        <w:rPr>
          <w:rFonts w:eastAsia="PMingLiU"/>
          <w:lang w:eastAsia="zh-TW"/>
        </w:rPr>
        <w:t>-</w:t>
      </w:r>
      <w:r w:rsidR="008503CB">
        <w:rPr>
          <w:rFonts w:eastAsia="PMingLiU"/>
          <w:lang w:eastAsia="zh-TW"/>
        </w:rPr>
        <w:t xml:space="preserve">fluorescence, dried wells, and out-of-focus GFP signals. </w:t>
      </w:r>
      <w:r w:rsidR="00955EBC">
        <w:rPr>
          <w:rFonts w:eastAsia="PMingLiU"/>
          <w:lang w:eastAsia="zh-TW"/>
        </w:rPr>
        <w:t xml:space="preserve">Wells containing multiple infected cells were excluded by the MATLAB code during image </w:t>
      </w:r>
      <w:r w:rsidR="005143D2">
        <w:rPr>
          <w:rFonts w:eastAsia="PMingLiU"/>
          <w:lang w:eastAsia="zh-TW"/>
        </w:rPr>
        <w:t>processing</w:t>
      </w:r>
      <w:r w:rsidR="00955EBC">
        <w:rPr>
          <w:rFonts w:eastAsia="PMingLiU"/>
          <w:lang w:eastAsia="zh-TW"/>
        </w:rPr>
        <w:t xml:space="preserve">. Empty wells and wells with no infection were excluded by the R code during model fitting. </w:t>
      </w:r>
      <w:r w:rsidR="006A5834">
        <w:rPr>
          <w:rFonts w:eastAsia="PMingLiU"/>
          <w:lang w:eastAsia="zh-TW"/>
        </w:rPr>
        <w:t xml:space="preserve">In our final data analysis, only wells containing single infected cells were included. </w:t>
      </w:r>
      <w:r w:rsidR="00955EBC">
        <w:rPr>
          <w:rFonts w:eastAsia="PMingLiU"/>
          <w:lang w:eastAsia="zh-TW"/>
        </w:rPr>
        <w:t>Scale bar = 100 µm.</w:t>
      </w:r>
    </w:p>
    <w:p w14:paraId="11B2382B" w14:textId="77777777" w:rsidR="006F27C2" w:rsidRDefault="006F27C2">
      <w:pPr>
        <w:spacing w:after="200" w:line="276" w:lineRule="auto"/>
        <w:rPr>
          <w:rFonts w:eastAsia="PMingLiU"/>
          <w:lang w:eastAsia="zh-TW"/>
        </w:rPr>
      </w:pPr>
      <w:r>
        <w:rPr>
          <w:rFonts w:eastAsia="PMingLiU"/>
          <w:lang w:eastAsia="zh-TW"/>
        </w:rPr>
        <w:br w:type="page"/>
      </w:r>
    </w:p>
    <w:p w14:paraId="7D217214" w14:textId="77777777" w:rsidR="008503CB" w:rsidRDefault="006A5834" w:rsidP="006F27C2">
      <w:pPr>
        <w:spacing w:after="200" w:line="276" w:lineRule="auto"/>
        <w:jc w:val="center"/>
        <w:rPr>
          <w:rFonts w:eastAsia="PMingLiU"/>
          <w:lang w:eastAsia="zh-TW"/>
        </w:rPr>
      </w:pPr>
      <w:r>
        <w:rPr>
          <w:rFonts w:eastAsia="PMingLiU"/>
          <w:noProof/>
        </w:rPr>
        <w:lastRenderedPageBreak/>
        <w:drawing>
          <wp:inline distT="0" distB="0" distL="0" distR="0" wp14:anchorId="76C0CB89" wp14:editId="5D4D3A9B">
            <wp:extent cx="4637541" cy="1635255"/>
            <wp:effectExtent l="0" t="0" r="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 S5.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637541" cy="1635255"/>
                    </a:xfrm>
                    <a:prstGeom prst="rect">
                      <a:avLst/>
                    </a:prstGeom>
                  </pic:spPr>
                </pic:pic>
              </a:graphicData>
            </a:graphic>
          </wp:inline>
        </w:drawing>
      </w:r>
    </w:p>
    <w:p w14:paraId="07226CC5" w14:textId="0D56DA93" w:rsidR="006A5834" w:rsidRDefault="001C41E8" w:rsidP="006F27C2">
      <w:pPr>
        <w:spacing w:after="200" w:line="276" w:lineRule="auto"/>
        <w:jc w:val="both"/>
        <w:rPr>
          <w:rFonts w:eastAsia="PMingLiU"/>
          <w:lang w:eastAsia="zh-TW"/>
        </w:rPr>
      </w:pPr>
      <w:r>
        <w:rPr>
          <w:b/>
          <w:szCs w:val="22"/>
        </w:rPr>
        <w:t>Figure S</w:t>
      </w:r>
      <w:r w:rsidR="00D20D5E">
        <w:rPr>
          <w:b/>
          <w:szCs w:val="22"/>
        </w:rPr>
        <w:t>7</w:t>
      </w:r>
      <w:r w:rsidR="00973C90">
        <w:rPr>
          <w:b/>
          <w:szCs w:val="22"/>
        </w:rPr>
        <w:t>.</w:t>
      </w:r>
      <w:r w:rsidR="006F27C2" w:rsidRPr="00350CBD">
        <w:rPr>
          <w:rFonts w:eastAsia="PMingLiU"/>
          <w:lang w:eastAsia="zh-TW"/>
        </w:rPr>
        <w:t xml:space="preserve"> </w:t>
      </w:r>
      <w:r w:rsidR="00D20D5E">
        <w:rPr>
          <w:b/>
          <w:szCs w:val="22"/>
        </w:rPr>
        <w:t>Models used for data analysis</w:t>
      </w:r>
      <w:r w:rsidR="006F27C2" w:rsidRPr="006F27C2">
        <w:rPr>
          <w:b/>
          <w:szCs w:val="22"/>
        </w:rPr>
        <w:t xml:space="preserve">. </w:t>
      </w:r>
      <w:r w:rsidR="006F27C2">
        <w:rPr>
          <w:szCs w:val="22"/>
        </w:rPr>
        <w:t>(</w:t>
      </w:r>
      <w:r w:rsidR="006F27C2" w:rsidRPr="00977861">
        <w:rPr>
          <w:b/>
          <w:szCs w:val="22"/>
        </w:rPr>
        <w:t>a</w:t>
      </w:r>
      <w:r w:rsidR="006F27C2" w:rsidRPr="006F27C2">
        <w:rPr>
          <w:szCs w:val="22"/>
        </w:rPr>
        <w:t xml:space="preserve">) In the </w:t>
      </w:r>
      <w:r w:rsidR="005E61A8">
        <w:rPr>
          <w:szCs w:val="22"/>
        </w:rPr>
        <w:t>infection</w:t>
      </w:r>
      <w:r w:rsidR="006F27C2" w:rsidRPr="006F27C2">
        <w:rPr>
          <w:szCs w:val="22"/>
        </w:rPr>
        <w:t xml:space="preserve"> model, we define </w:t>
      </w:r>
      <w:r w:rsidR="006F27C2">
        <w:rPr>
          <w:szCs w:val="22"/>
        </w:rPr>
        <w:t>five</w:t>
      </w:r>
      <w:r w:rsidR="006F27C2" w:rsidRPr="006F27C2">
        <w:rPr>
          <w:szCs w:val="22"/>
        </w:rPr>
        <w:t xml:space="preserve"> parameters of interest. The maximum represents the </w:t>
      </w:r>
      <w:r w:rsidR="00D4560E">
        <w:rPr>
          <w:szCs w:val="22"/>
        </w:rPr>
        <w:t>greatest</w:t>
      </w:r>
      <w:r w:rsidR="00D4560E" w:rsidRPr="006F27C2">
        <w:rPr>
          <w:szCs w:val="22"/>
        </w:rPr>
        <w:t xml:space="preserve"> </w:t>
      </w:r>
      <w:r w:rsidR="006F27C2" w:rsidRPr="006F27C2">
        <w:rPr>
          <w:szCs w:val="22"/>
        </w:rPr>
        <w:t xml:space="preserve">value </w:t>
      </w:r>
      <w:r w:rsidR="00D4560E">
        <w:rPr>
          <w:szCs w:val="22"/>
        </w:rPr>
        <w:t xml:space="preserve">of </w:t>
      </w:r>
      <w:r w:rsidR="00CB2793">
        <w:rPr>
          <w:szCs w:val="22"/>
        </w:rPr>
        <w:t xml:space="preserve">fluorescence </w:t>
      </w:r>
      <w:r w:rsidR="006F27C2" w:rsidRPr="006F27C2">
        <w:rPr>
          <w:szCs w:val="22"/>
        </w:rPr>
        <w:t xml:space="preserve">intensity, which corresponds to the asymptotic value of the </w:t>
      </w:r>
      <w:r w:rsidR="00CB2793">
        <w:rPr>
          <w:szCs w:val="22"/>
        </w:rPr>
        <w:t xml:space="preserve">fluorescence </w:t>
      </w:r>
      <w:r w:rsidR="006F27C2" w:rsidRPr="006F27C2">
        <w:rPr>
          <w:szCs w:val="22"/>
        </w:rPr>
        <w:t>i</w:t>
      </w:r>
      <w:r w:rsidR="006F27C2">
        <w:rPr>
          <w:szCs w:val="22"/>
        </w:rPr>
        <w:t>ntensity at late times. The mid</w:t>
      </w:r>
      <w:r w:rsidR="006F27C2" w:rsidRPr="006F27C2">
        <w:rPr>
          <w:szCs w:val="22"/>
        </w:rPr>
        <w:t xml:space="preserve">point represents the time at which the </w:t>
      </w:r>
      <w:r w:rsidR="00CB2793">
        <w:rPr>
          <w:szCs w:val="22"/>
        </w:rPr>
        <w:t xml:space="preserve">fluorescence </w:t>
      </w:r>
      <w:r w:rsidR="006F27C2" w:rsidRPr="006F27C2">
        <w:rPr>
          <w:szCs w:val="22"/>
        </w:rPr>
        <w:t xml:space="preserve">intensity has risen to half </w:t>
      </w:r>
      <w:r w:rsidR="006F27C2">
        <w:rPr>
          <w:szCs w:val="22"/>
        </w:rPr>
        <w:t xml:space="preserve">of </w:t>
      </w:r>
      <w:r w:rsidR="006F27C2" w:rsidRPr="006F27C2">
        <w:rPr>
          <w:szCs w:val="22"/>
        </w:rPr>
        <w:t>its maximum, and the slope is the slope of</w:t>
      </w:r>
      <w:r w:rsidR="006F27C2">
        <w:rPr>
          <w:szCs w:val="22"/>
        </w:rPr>
        <w:t xml:space="preserve"> </w:t>
      </w:r>
      <w:r w:rsidR="00CB2793">
        <w:rPr>
          <w:szCs w:val="22"/>
        </w:rPr>
        <w:t xml:space="preserve">the fluorescence intensity </w:t>
      </w:r>
      <w:r w:rsidR="006F27C2">
        <w:rPr>
          <w:szCs w:val="22"/>
        </w:rPr>
        <w:t>curve at the mid</w:t>
      </w:r>
      <w:r w:rsidR="006F27C2" w:rsidRPr="006F27C2">
        <w:rPr>
          <w:szCs w:val="22"/>
        </w:rPr>
        <w:t xml:space="preserve">point. The </w:t>
      </w:r>
      <w:r w:rsidR="003231A0">
        <w:rPr>
          <w:szCs w:val="22"/>
        </w:rPr>
        <w:t>start point is the time point in</w:t>
      </w:r>
      <w:r w:rsidR="006F27C2" w:rsidRPr="006F27C2">
        <w:rPr>
          <w:szCs w:val="22"/>
        </w:rPr>
        <w:t xml:space="preserve"> which a straight line representing the slope intersects the line of zero intensity, and th</w:t>
      </w:r>
      <w:r w:rsidR="003231A0">
        <w:rPr>
          <w:szCs w:val="22"/>
        </w:rPr>
        <w:t>e end point is the time point in</w:t>
      </w:r>
      <w:r w:rsidR="006F27C2" w:rsidRPr="006F27C2">
        <w:rPr>
          <w:szCs w:val="22"/>
        </w:rPr>
        <w:t xml:space="preserve"> which the same line intersects the line of maximum intensity. (</w:t>
      </w:r>
      <w:r w:rsidR="006F27C2" w:rsidRPr="00977861">
        <w:rPr>
          <w:b/>
          <w:szCs w:val="22"/>
        </w:rPr>
        <w:t>b</w:t>
      </w:r>
      <w:r w:rsidR="006F27C2" w:rsidRPr="006F27C2">
        <w:rPr>
          <w:szCs w:val="22"/>
        </w:rPr>
        <w:t xml:space="preserve">) In the </w:t>
      </w:r>
      <w:r w:rsidR="005E61A8" w:rsidRPr="005E61A8">
        <w:rPr>
          <w:szCs w:val="22"/>
        </w:rPr>
        <w:t>infection and lysis</w:t>
      </w:r>
      <w:r w:rsidR="006F27C2" w:rsidRPr="006F27C2">
        <w:rPr>
          <w:szCs w:val="22"/>
        </w:rPr>
        <w:t xml:space="preserve"> model, we define the same </w:t>
      </w:r>
      <w:r w:rsidR="006F27C2">
        <w:rPr>
          <w:szCs w:val="22"/>
        </w:rPr>
        <w:t>five</w:t>
      </w:r>
      <w:r w:rsidR="006F27C2" w:rsidRPr="006F27C2">
        <w:rPr>
          <w:szCs w:val="22"/>
        </w:rPr>
        <w:t xml:space="preserve"> parameters of interest as in the </w:t>
      </w:r>
      <w:r w:rsidR="005E61A8" w:rsidRPr="005E61A8">
        <w:rPr>
          <w:szCs w:val="22"/>
        </w:rPr>
        <w:t>infection</w:t>
      </w:r>
      <w:r w:rsidR="006F27C2" w:rsidRPr="006F27C2">
        <w:rPr>
          <w:szCs w:val="22"/>
        </w:rPr>
        <w:t xml:space="preserve"> model, plus </w:t>
      </w:r>
      <w:r w:rsidR="00CB2793">
        <w:rPr>
          <w:szCs w:val="22"/>
        </w:rPr>
        <w:t xml:space="preserve">an </w:t>
      </w:r>
      <w:r w:rsidR="006F27C2">
        <w:rPr>
          <w:szCs w:val="22"/>
        </w:rPr>
        <w:t>additional three: t</w:t>
      </w:r>
      <w:r w:rsidR="006F27C2" w:rsidRPr="006F27C2">
        <w:rPr>
          <w:szCs w:val="22"/>
        </w:rPr>
        <w:t xml:space="preserve">he final is the asymptotic </w:t>
      </w:r>
      <w:r w:rsidR="00CB2793">
        <w:rPr>
          <w:szCs w:val="22"/>
        </w:rPr>
        <w:t xml:space="preserve">fluorescence </w:t>
      </w:r>
      <w:r w:rsidR="006F27C2" w:rsidRPr="006F27C2">
        <w:rPr>
          <w:szCs w:val="22"/>
        </w:rPr>
        <w:t xml:space="preserve">intensity at late times, which is </w:t>
      </w:r>
      <w:r w:rsidR="006F27C2">
        <w:rPr>
          <w:szCs w:val="22"/>
        </w:rPr>
        <w:t xml:space="preserve">lower than the maximum. </w:t>
      </w:r>
      <w:r w:rsidR="00D4560E">
        <w:rPr>
          <w:szCs w:val="22"/>
        </w:rPr>
        <w:t>M</w:t>
      </w:r>
      <w:r w:rsidR="006F27C2">
        <w:rPr>
          <w:szCs w:val="22"/>
        </w:rPr>
        <w:t>id</w:t>
      </w:r>
      <w:r w:rsidR="006F27C2" w:rsidRPr="006F27C2">
        <w:rPr>
          <w:szCs w:val="22"/>
        </w:rPr>
        <w:t xml:space="preserve">point 2 is the time point at which the </w:t>
      </w:r>
      <w:r w:rsidR="00CB2793">
        <w:rPr>
          <w:szCs w:val="22"/>
        </w:rPr>
        <w:t xml:space="preserve">fluorescence </w:t>
      </w:r>
      <w:r w:rsidR="006F27C2" w:rsidRPr="006F27C2">
        <w:rPr>
          <w:szCs w:val="22"/>
        </w:rPr>
        <w:t xml:space="preserve">intensity has decayed </w:t>
      </w:r>
      <w:r w:rsidR="003231A0">
        <w:rPr>
          <w:szCs w:val="22"/>
        </w:rPr>
        <w:t xml:space="preserve">to half of the </w:t>
      </w:r>
      <w:r w:rsidR="006F27C2" w:rsidRPr="006F27C2">
        <w:rPr>
          <w:szCs w:val="22"/>
        </w:rPr>
        <w:t>final</w:t>
      </w:r>
      <w:r w:rsidR="003231A0">
        <w:rPr>
          <w:szCs w:val="22"/>
        </w:rPr>
        <w:t xml:space="preserve"> value. S</w:t>
      </w:r>
      <w:r w:rsidR="006F27C2" w:rsidRPr="006F27C2">
        <w:rPr>
          <w:szCs w:val="22"/>
        </w:rPr>
        <w:t>lope 2 is the slope of</w:t>
      </w:r>
      <w:r w:rsidR="006F27C2">
        <w:rPr>
          <w:szCs w:val="22"/>
        </w:rPr>
        <w:t xml:space="preserve"> the </w:t>
      </w:r>
      <w:r w:rsidR="00CB2793">
        <w:rPr>
          <w:szCs w:val="22"/>
        </w:rPr>
        <w:t xml:space="preserve">fluorescence </w:t>
      </w:r>
      <w:r w:rsidR="006F27C2">
        <w:rPr>
          <w:szCs w:val="22"/>
        </w:rPr>
        <w:t xml:space="preserve">intensity curve at </w:t>
      </w:r>
      <w:r w:rsidR="00D4560E">
        <w:rPr>
          <w:szCs w:val="22"/>
        </w:rPr>
        <w:t>M</w:t>
      </w:r>
      <w:r w:rsidR="006F27C2">
        <w:rPr>
          <w:szCs w:val="22"/>
        </w:rPr>
        <w:t>id</w:t>
      </w:r>
      <w:r w:rsidR="006F27C2" w:rsidRPr="006F27C2">
        <w:rPr>
          <w:szCs w:val="22"/>
        </w:rPr>
        <w:t>point 2</w:t>
      </w:r>
      <w:r w:rsidR="006F27C2" w:rsidRPr="006F27C2">
        <w:rPr>
          <w:rFonts w:eastAsia="PMingLiU"/>
          <w:lang w:eastAsia="zh-TW"/>
        </w:rPr>
        <w:t>.</w:t>
      </w:r>
    </w:p>
    <w:p w14:paraId="4EB36CA6" w14:textId="77777777" w:rsidR="006A5834" w:rsidRDefault="006A5834">
      <w:pPr>
        <w:spacing w:after="200" w:line="276" w:lineRule="auto"/>
        <w:rPr>
          <w:rFonts w:eastAsia="PMingLiU"/>
          <w:lang w:eastAsia="zh-TW"/>
        </w:rPr>
      </w:pPr>
      <w:r>
        <w:rPr>
          <w:rFonts w:eastAsia="PMingLiU"/>
          <w:lang w:eastAsia="zh-TW"/>
        </w:rPr>
        <w:br w:type="page"/>
      </w:r>
    </w:p>
    <w:p w14:paraId="545C0727" w14:textId="77777777" w:rsidR="002E0E4B" w:rsidRDefault="006A5834" w:rsidP="006F27C2">
      <w:pPr>
        <w:spacing w:after="200" w:line="276" w:lineRule="auto"/>
        <w:jc w:val="both"/>
        <w:rPr>
          <w:rFonts w:eastAsia="PMingLiU"/>
          <w:lang w:eastAsia="zh-TW"/>
        </w:rPr>
      </w:pPr>
      <w:r>
        <w:rPr>
          <w:rFonts w:eastAsia="PMingLiU"/>
          <w:noProof/>
        </w:rPr>
        <w:lastRenderedPageBreak/>
        <w:drawing>
          <wp:inline distT="0" distB="0" distL="0" distR="0" wp14:anchorId="76CE459D" wp14:editId="62519B28">
            <wp:extent cx="5486400" cy="50101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 S6.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486400" cy="5010150"/>
                    </a:xfrm>
                    <a:prstGeom prst="rect">
                      <a:avLst/>
                    </a:prstGeom>
                  </pic:spPr>
                </pic:pic>
              </a:graphicData>
            </a:graphic>
          </wp:inline>
        </w:drawing>
      </w:r>
    </w:p>
    <w:p w14:paraId="5D701059" w14:textId="5B719215" w:rsidR="002E0E4B" w:rsidRDefault="001C41E8" w:rsidP="00E61903">
      <w:pPr>
        <w:spacing w:after="200" w:line="276" w:lineRule="auto"/>
        <w:jc w:val="both"/>
        <w:rPr>
          <w:rFonts w:eastAsia="PMingLiU"/>
          <w:lang w:eastAsia="zh-TW"/>
        </w:rPr>
      </w:pPr>
      <w:r>
        <w:rPr>
          <w:b/>
          <w:szCs w:val="22"/>
        </w:rPr>
        <w:t>Figure S</w:t>
      </w:r>
      <w:r w:rsidR="0046441C">
        <w:rPr>
          <w:b/>
          <w:szCs w:val="22"/>
        </w:rPr>
        <w:t>8</w:t>
      </w:r>
      <w:r w:rsidR="00973C90">
        <w:rPr>
          <w:b/>
          <w:szCs w:val="22"/>
        </w:rPr>
        <w:t>.</w:t>
      </w:r>
      <w:r w:rsidR="006A5834" w:rsidRPr="00350CBD">
        <w:rPr>
          <w:rFonts w:eastAsia="PMingLiU"/>
          <w:lang w:eastAsia="zh-TW"/>
        </w:rPr>
        <w:t xml:space="preserve"> </w:t>
      </w:r>
      <w:r w:rsidR="006A5834">
        <w:rPr>
          <w:b/>
          <w:szCs w:val="22"/>
        </w:rPr>
        <w:t>Examples of model fitting</w:t>
      </w:r>
      <w:r w:rsidR="006A5834" w:rsidRPr="006F27C2">
        <w:rPr>
          <w:b/>
          <w:szCs w:val="22"/>
        </w:rPr>
        <w:t>.</w:t>
      </w:r>
      <w:r w:rsidR="0004540A">
        <w:rPr>
          <w:b/>
          <w:szCs w:val="22"/>
        </w:rPr>
        <w:t xml:space="preserve"> </w:t>
      </w:r>
      <w:r w:rsidR="0046441C">
        <w:rPr>
          <w:rFonts w:eastAsia="PMingLiU"/>
          <w:lang w:eastAsia="zh-TW"/>
        </w:rPr>
        <w:t xml:space="preserve">Sixteen representative </w:t>
      </w:r>
      <w:r w:rsidR="00E61903" w:rsidRPr="00E61903">
        <w:rPr>
          <w:rFonts w:eastAsia="PMingLiU"/>
          <w:lang w:eastAsia="zh-TW"/>
        </w:rPr>
        <w:t>example time courses were automatical</w:t>
      </w:r>
      <w:r w:rsidR="0046441C">
        <w:rPr>
          <w:rFonts w:eastAsia="PMingLiU"/>
          <w:lang w:eastAsia="zh-TW"/>
        </w:rPr>
        <w:t xml:space="preserve">ly classified into “ambiguous,” </w:t>
      </w:r>
      <w:r w:rsidR="00E61903" w:rsidRPr="00E61903">
        <w:rPr>
          <w:rFonts w:eastAsia="PMingLiU"/>
          <w:lang w:eastAsia="zh-TW"/>
        </w:rPr>
        <w:t>“no signal</w:t>
      </w:r>
      <w:r w:rsidR="0046441C">
        <w:rPr>
          <w:rFonts w:eastAsia="PMingLiU"/>
          <w:lang w:eastAsia="zh-TW"/>
        </w:rPr>
        <w:t>,”</w:t>
      </w:r>
      <w:r w:rsidR="00E61903" w:rsidRPr="00E61903">
        <w:rPr>
          <w:rFonts w:eastAsia="PMingLiU"/>
          <w:lang w:eastAsia="zh-TW"/>
        </w:rPr>
        <w:t xml:space="preserve"> “infection</w:t>
      </w:r>
      <w:r w:rsidR="0046441C">
        <w:rPr>
          <w:rFonts w:eastAsia="PMingLiU"/>
          <w:lang w:eastAsia="zh-TW"/>
        </w:rPr>
        <w:t>,”</w:t>
      </w:r>
      <w:r w:rsidR="00E61903" w:rsidRPr="00E61903">
        <w:rPr>
          <w:rFonts w:eastAsia="PMingLiU"/>
          <w:lang w:eastAsia="zh-TW"/>
        </w:rPr>
        <w:t xml:space="preserve"> and “infection </w:t>
      </w:r>
      <w:r w:rsidR="0046441C">
        <w:rPr>
          <w:rFonts w:eastAsia="PMingLiU"/>
          <w:lang w:eastAsia="zh-TW"/>
        </w:rPr>
        <w:t>and lysis”</w:t>
      </w:r>
      <w:r w:rsidR="00E61903" w:rsidRPr="00E61903">
        <w:rPr>
          <w:rFonts w:eastAsia="PMingLiU"/>
          <w:lang w:eastAsia="zh-TW"/>
        </w:rPr>
        <w:t xml:space="preserve"> respectively.</w:t>
      </w:r>
    </w:p>
    <w:p w14:paraId="65F2992F" w14:textId="77777777" w:rsidR="00973C90" w:rsidRDefault="00973C90">
      <w:pPr>
        <w:spacing w:after="200" w:line="276" w:lineRule="auto"/>
        <w:rPr>
          <w:rFonts w:eastAsia="PMingLiU"/>
          <w:lang w:eastAsia="zh-TW"/>
        </w:rPr>
      </w:pPr>
      <w:r>
        <w:rPr>
          <w:rFonts w:eastAsia="PMingLiU"/>
          <w:lang w:eastAsia="zh-TW"/>
        </w:rPr>
        <w:br w:type="page"/>
      </w:r>
    </w:p>
    <w:p w14:paraId="1579164E" w14:textId="77777777" w:rsidR="007E203C" w:rsidRDefault="007E203C">
      <w:pPr>
        <w:spacing w:after="200" w:line="276" w:lineRule="auto"/>
        <w:rPr>
          <w:b/>
          <w:szCs w:val="22"/>
        </w:rPr>
      </w:pPr>
    </w:p>
    <w:p w14:paraId="0050140E" w14:textId="4C989AD7" w:rsidR="00973C90" w:rsidRDefault="001D1C77">
      <w:pPr>
        <w:spacing w:after="200" w:line="276" w:lineRule="auto"/>
        <w:rPr>
          <w:b/>
          <w:szCs w:val="22"/>
        </w:rPr>
      </w:pPr>
      <w:r w:rsidRPr="001D1C77">
        <w:rPr>
          <w:b/>
          <w:noProof/>
          <w:szCs w:val="22"/>
        </w:rPr>
        <w:drawing>
          <wp:anchor distT="0" distB="0" distL="114300" distR="114300" simplePos="0" relativeHeight="251664384" behindDoc="0" locked="0" layoutInCell="1" allowOverlap="1" wp14:anchorId="0A3A6DAB" wp14:editId="3A97D7B9">
            <wp:simplePos x="1143000" y="914400"/>
            <wp:positionH relativeFrom="margin">
              <wp:align>center</wp:align>
            </wp:positionH>
            <wp:positionV relativeFrom="margin">
              <wp:align>top</wp:align>
            </wp:positionV>
            <wp:extent cx="3566160" cy="2340864"/>
            <wp:effectExtent l="0" t="0" r="0" b="2540"/>
            <wp:wrapTopAndBottom/>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566160" cy="2340864"/>
                    </a:xfrm>
                    <a:prstGeom prst="rect">
                      <a:avLst/>
                    </a:prstGeom>
                  </pic:spPr>
                </pic:pic>
              </a:graphicData>
            </a:graphic>
          </wp:anchor>
        </w:drawing>
      </w:r>
      <w:r w:rsidR="00973C90">
        <w:rPr>
          <w:b/>
          <w:szCs w:val="22"/>
        </w:rPr>
        <w:t>Figure S9.</w:t>
      </w:r>
      <w:r w:rsidR="00973C90" w:rsidRPr="00350CBD">
        <w:rPr>
          <w:rFonts w:eastAsia="PMingLiU"/>
          <w:lang w:eastAsia="zh-TW"/>
        </w:rPr>
        <w:t xml:space="preserve"> </w:t>
      </w:r>
      <w:r w:rsidR="00973C90">
        <w:rPr>
          <w:b/>
          <w:szCs w:val="22"/>
        </w:rPr>
        <w:t xml:space="preserve">Average curves for MOI experiment. </w:t>
      </w:r>
      <w:r w:rsidR="007E203C">
        <w:rPr>
          <w:bCs/>
        </w:rPr>
        <w:t xml:space="preserve">Cells were infected with GFP-PV at an MOI of 5,000, 500 or 50 genomes per cell and then loaded onto the device.  </w:t>
      </w:r>
      <w:r w:rsidR="007E203C">
        <w:rPr>
          <w:rFonts w:eastAsia="PMingLiU"/>
          <w:lang w:eastAsia="zh-TW"/>
        </w:rPr>
        <w:t>Averaged curves of viral infection dynamics on single cells from the different infections. Data are presented as means ± SEM.  The percentage of infected cells for each MOI is also shown.</w:t>
      </w:r>
    </w:p>
    <w:p w14:paraId="2F301EAB" w14:textId="5914716C" w:rsidR="009875D6" w:rsidRDefault="009875D6">
      <w:pPr>
        <w:spacing w:after="200" w:line="276" w:lineRule="auto"/>
        <w:rPr>
          <w:rFonts w:eastAsia="PMingLiU"/>
          <w:lang w:eastAsia="zh-TW"/>
        </w:rPr>
      </w:pPr>
      <w:r>
        <w:rPr>
          <w:rFonts w:eastAsia="PMingLiU"/>
          <w:lang w:eastAsia="zh-TW"/>
        </w:rPr>
        <w:br w:type="page"/>
      </w:r>
    </w:p>
    <w:p w14:paraId="6732E957" w14:textId="77777777" w:rsidR="002E4527" w:rsidRDefault="002E4527" w:rsidP="002E4527">
      <w:pPr>
        <w:spacing w:after="200" w:line="276" w:lineRule="auto"/>
        <w:rPr>
          <w:rFonts w:eastAsia="PMingLiU"/>
          <w:b/>
          <w:lang w:eastAsia="zh-TW"/>
        </w:rPr>
      </w:pPr>
    </w:p>
    <w:p w14:paraId="45380A8D" w14:textId="079EA972" w:rsidR="009875D6" w:rsidRPr="009875D6" w:rsidRDefault="002E4527" w:rsidP="002E4527">
      <w:pPr>
        <w:spacing w:after="200" w:line="276" w:lineRule="auto"/>
        <w:jc w:val="both"/>
        <w:rPr>
          <w:rFonts w:eastAsia="PMingLiU"/>
          <w:b/>
          <w:lang w:eastAsia="zh-TW"/>
        </w:rPr>
      </w:pPr>
      <w:r>
        <w:rPr>
          <w:rFonts w:eastAsia="PMingLiU"/>
          <w:noProof/>
        </w:rPr>
        <w:drawing>
          <wp:anchor distT="0" distB="0" distL="114300" distR="114300" simplePos="0" relativeHeight="251663360" behindDoc="0" locked="0" layoutInCell="1" allowOverlap="1" wp14:anchorId="71776C1A" wp14:editId="5A96174E">
            <wp:simplePos x="1143000" y="1238250"/>
            <wp:positionH relativeFrom="margin">
              <wp:align>center</wp:align>
            </wp:positionH>
            <wp:positionV relativeFrom="margin">
              <wp:align>top</wp:align>
            </wp:positionV>
            <wp:extent cx="2313432" cy="2249424"/>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ure S10 -WT and H273R in cell culture.tif"/>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313432" cy="2249424"/>
                    </a:xfrm>
                    <a:prstGeom prst="rect">
                      <a:avLst/>
                    </a:prstGeom>
                  </pic:spPr>
                </pic:pic>
              </a:graphicData>
            </a:graphic>
          </wp:anchor>
        </w:drawing>
      </w:r>
      <w:r w:rsidR="009875D6" w:rsidRPr="009875D6">
        <w:rPr>
          <w:rFonts w:eastAsia="PMingLiU"/>
          <w:b/>
          <w:lang w:eastAsia="zh-TW"/>
        </w:rPr>
        <w:t>Figure S</w:t>
      </w:r>
      <w:r w:rsidR="00973C90">
        <w:rPr>
          <w:rFonts w:eastAsia="PMingLiU"/>
          <w:b/>
          <w:lang w:eastAsia="zh-TW"/>
        </w:rPr>
        <w:t xml:space="preserve">10. </w:t>
      </w:r>
      <w:r w:rsidR="00973C90" w:rsidRPr="00973C90">
        <w:rPr>
          <w:rFonts w:eastAsia="PMingLiU"/>
          <w:b/>
          <w:lang w:eastAsia="zh-TW"/>
        </w:rPr>
        <w:t>G</w:t>
      </w:r>
      <w:r w:rsidR="00973C90" w:rsidRPr="00973C90">
        <w:rPr>
          <w:b/>
        </w:rPr>
        <w:t>rowth of an attenuated PV mutant in cell culture appears identical to WT using a one-step growth experiment</w:t>
      </w:r>
      <w:r w:rsidR="00973C90">
        <w:rPr>
          <w:b/>
        </w:rPr>
        <w:t>.</w:t>
      </w:r>
      <w:r w:rsidR="00001FC7">
        <w:rPr>
          <w:rFonts w:eastAsia="PMingLiU"/>
          <w:lang w:eastAsia="zh-TW"/>
        </w:rPr>
        <w:t xml:space="preserve"> One-step-growth curves of WT and H273R PV. Viral titer (pfu/ml) was plotted against hours post-infection </w:t>
      </w:r>
      <w:r w:rsidR="00001FC7">
        <w:rPr>
          <w:rFonts w:eastAsia="PMingLiU"/>
          <w:lang w:eastAsia="zh-TW"/>
        </w:rPr>
        <w:fldChar w:fldCharType="begin"/>
      </w:r>
      <w:r w:rsidR="00001FC7">
        <w:rPr>
          <w:rFonts w:eastAsia="PMingLiU"/>
          <w:lang w:eastAsia="zh-TW"/>
        </w:rPr>
        <w:instrText xml:space="preserve"> ADDIN EN.CITE &lt;EndNote&gt;&lt;Cite&gt;&lt;Author&gt;Korboukh&lt;/Author&gt;&lt;Year&gt;2014&lt;/Year&gt;&lt;RecNum&gt;15&lt;/RecNum&gt;&lt;DisplayText&gt;(Korboukh et al., 2014)&lt;/DisplayText&gt;&lt;record&gt;&lt;rec-number&gt;15&lt;/rec-number&gt;&lt;foreign-keys&gt;&lt;key app="EN" db-id="e0rez05wvfw0pce9d2p5sea1e9esvfdv5zrw"&gt;15&lt;/key&gt;&lt;/foreign-keys&gt;&lt;ref-type name="Journal Article"&gt;17&lt;/ref-type&gt;&lt;contributors&gt;&lt;authors&gt;&lt;author&gt;Korboukh, Victoria K.&lt;/author&gt;&lt;author&gt;Lee, Cheri A.&lt;/author&gt;&lt;author&gt;Acevedo, Ashley&lt;/author&gt;&lt;author&gt;Vignuzzi, Marco&lt;/author&gt;&lt;author&gt;Xiao, Yinghong&lt;/author&gt;&lt;author&gt;Arnold, Jamie J.&lt;/author&gt;&lt;author&gt;Hemperly, Stephen&lt;/author&gt;&lt;author&gt;Graci, Jason D.&lt;/author&gt;&lt;author&gt;August, Avery&lt;/author&gt;&lt;author&gt;Andino, Raul&lt;/author&gt;&lt;author&gt;Cameron, Craig E.&lt;/author&gt;&lt;/authors&gt;&lt;/contributors&gt;&lt;titles&gt;&lt;title&gt;RNA virus population diversity, an optimum for maximal fitness and virulence.&lt;/title&gt;&lt;secondary-title&gt;The Journal of Biological Chemistry&lt;/secondary-title&gt;&lt;/titles&gt;&lt;periodical&gt;&lt;full-title&gt;J Biol Chem&lt;/full-title&gt;&lt;abbr-1&gt;The Journal of biological chemistry&lt;/abbr-1&gt;&lt;/periodical&gt;&lt;pages&gt;29531-29544&lt;/pages&gt;&lt;volume&gt;289&lt;/volume&gt;&lt;keywords&gt;&lt;keyword&gt;background&lt;/keyword&gt;&lt;keyword&gt;genetics&lt;/keyword&gt;&lt;keyword&gt;incorporation fidelity contributes to&lt;/keyword&gt;&lt;keyword&gt;lethal mutagenesis&lt;/keyword&gt;&lt;keyword&gt;pathogenesis&lt;/keyword&gt;&lt;keyword&gt;poliovirus&lt;/keyword&gt;&lt;keyword&gt;polymerase fidelity&lt;/keyword&gt;&lt;keyword&gt;population&lt;/keyword&gt;&lt;keyword&gt;rna polymerase&lt;/keyword&gt;&lt;keyword&gt;rna virus&lt;/keyword&gt;&lt;keyword&gt;viral replication&lt;/keyword&gt;&lt;keyword&gt;viral rna polymerase nucleotide-&lt;/keyword&gt;&lt;/keywords&gt;&lt;dates&gt;&lt;year&gt;2014&lt;/year&gt;&lt;/dates&gt;&lt;isbn&gt;8148638705&lt;/isbn&gt;&lt;accession-num&gt;25213864&lt;/accession-num&gt;&lt;urls&gt;&lt;/urls&gt;&lt;electronic-resource-num&gt;10.1074/jbc.M114.592303&lt;/electronic-resource-num&gt;&lt;/record&gt;&lt;/Cite&gt;&lt;/EndNote&gt;</w:instrText>
      </w:r>
      <w:r w:rsidR="00001FC7">
        <w:rPr>
          <w:rFonts w:eastAsia="PMingLiU"/>
          <w:lang w:eastAsia="zh-TW"/>
        </w:rPr>
        <w:fldChar w:fldCharType="separate"/>
      </w:r>
      <w:r w:rsidR="00001FC7">
        <w:rPr>
          <w:rFonts w:eastAsia="PMingLiU"/>
          <w:noProof/>
          <w:lang w:eastAsia="zh-TW"/>
        </w:rPr>
        <w:t>(</w:t>
      </w:r>
      <w:hyperlink w:anchor="_ENREF_2" w:tooltip="Korboukh, 2014 #15" w:history="1">
        <w:r w:rsidR="00001FC7">
          <w:rPr>
            <w:rFonts w:eastAsia="PMingLiU"/>
            <w:noProof/>
            <w:lang w:eastAsia="zh-TW"/>
          </w:rPr>
          <w:t>Korboukh et al., 2014</w:t>
        </w:r>
      </w:hyperlink>
      <w:r w:rsidR="00001FC7">
        <w:rPr>
          <w:rFonts w:eastAsia="PMingLiU"/>
          <w:noProof/>
          <w:lang w:eastAsia="zh-TW"/>
        </w:rPr>
        <w:t>)</w:t>
      </w:r>
      <w:r w:rsidR="00001FC7">
        <w:rPr>
          <w:rFonts w:eastAsia="PMingLiU"/>
          <w:lang w:eastAsia="zh-TW"/>
        </w:rPr>
        <w:fldChar w:fldCharType="end"/>
      </w:r>
      <w:r w:rsidR="00001FC7">
        <w:rPr>
          <w:rFonts w:eastAsia="PMingLiU"/>
          <w:lang w:eastAsia="zh-TW"/>
        </w:rPr>
        <w:t xml:space="preserve">. </w:t>
      </w:r>
      <w:r w:rsidR="00001FC7" w:rsidRPr="006A5834">
        <w:rPr>
          <w:rFonts w:eastAsia="PMingLiU"/>
          <w:lang w:eastAsia="zh-TW"/>
        </w:rPr>
        <w:t xml:space="preserve">Data are presented as means ± </w:t>
      </w:r>
      <w:r w:rsidR="00001FC7">
        <w:rPr>
          <w:rFonts w:eastAsia="PMingLiU"/>
          <w:lang w:eastAsia="zh-TW"/>
        </w:rPr>
        <w:t xml:space="preserve">SEM (n=3). </w:t>
      </w:r>
    </w:p>
    <w:p w14:paraId="08A9876F" w14:textId="77777777" w:rsidR="009875D6" w:rsidRDefault="009875D6" w:rsidP="009875D6">
      <w:pPr>
        <w:spacing w:after="200" w:line="276" w:lineRule="auto"/>
        <w:rPr>
          <w:rFonts w:eastAsia="PMingLiU"/>
          <w:lang w:eastAsia="zh-TW"/>
        </w:rPr>
      </w:pPr>
    </w:p>
    <w:p w14:paraId="216B84EC" w14:textId="77777777" w:rsidR="00BB7A4E" w:rsidRDefault="00BB7A4E">
      <w:pPr>
        <w:spacing w:after="200" w:line="276" w:lineRule="auto"/>
        <w:rPr>
          <w:rFonts w:eastAsia="PMingLiU"/>
          <w:lang w:eastAsia="zh-TW"/>
        </w:rPr>
      </w:pPr>
      <w:r>
        <w:rPr>
          <w:rFonts w:eastAsia="PMingLiU"/>
          <w:lang w:eastAsia="zh-TW"/>
        </w:rPr>
        <w:br w:type="page"/>
      </w:r>
    </w:p>
    <w:p w14:paraId="3A5D57D0" w14:textId="77777777" w:rsidR="00A42B37" w:rsidRDefault="00A42B37">
      <w:pPr>
        <w:spacing w:after="200" w:line="276" w:lineRule="auto"/>
        <w:rPr>
          <w:rFonts w:eastAsia="PMingLiU"/>
          <w:lang w:eastAsia="zh-TW"/>
        </w:rPr>
      </w:pPr>
    </w:p>
    <w:p w14:paraId="29FE9FA8" w14:textId="6346E2C2" w:rsidR="00A42B37" w:rsidRDefault="000F460D">
      <w:pPr>
        <w:spacing w:after="200" w:line="276" w:lineRule="auto"/>
        <w:rPr>
          <w:rFonts w:eastAsia="PMingLiU"/>
          <w:lang w:eastAsia="zh-TW"/>
        </w:rPr>
      </w:pPr>
      <w:r>
        <w:rPr>
          <w:rFonts w:eastAsia="PMingLiU"/>
          <w:noProof/>
        </w:rPr>
        <w:drawing>
          <wp:inline distT="0" distB="0" distL="0" distR="0" wp14:anchorId="6C03681C" wp14:editId="67778F6A">
            <wp:extent cx="4655829" cy="210007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ure S 10.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655829" cy="2100076"/>
                    </a:xfrm>
                    <a:prstGeom prst="rect">
                      <a:avLst/>
                    </a:prstGeom>
                  </pic:spPr>
                </pic:pic>
              </a:graphicData>
            </a:graphic>
          </wp:inline>
        </w:drawing>
      </w:r>
    </w:p>
    <w:p w14:paraId="283FADD9" w14:textId="374A2B2F" w:rsidR="00A42B37" w:rsidRPr="00A42B37" w:rsidRDefault="001C41E8" w:rsidP="000F460D">
      <w:pPr>
        <w:spacing w:after="200" w:line="276" w:lineRule="auto"/>
        <w:jc w:val="both"/>
        <w:rPr>
          <w:rFonts w:eastAsia="PMingLiU"/>
          <w:b/>
          <w:lang w:eastAsia="zh-TW"/>
        </w:rPr>
      </w:pPr>
      <w:r>
        <w:rPr>
          <w:rFonts w:eastAsia="PMingLiU"/>
          <w:b/>
          <w:lang w:eastAsia="zh-TW"/>
        </w:rPr>
        <w:t>Figure S</w:t>
      </w:r>
      <w:r w:rsidR="00FC3777">
        <w:rPr>
          <w:rFonts w:eastAsia="PMingLiU"/>
          <w:b/>
          <w:lang w:eastAsia="zh-TW"/>
        </w:rPr>
        <w:t>1</w:t>
      </w:r>
      <w:r w:rsidR="006938D1">
        <w:rPr>
          <w:rFonts w:eastAsia="PMingLiU"/>
          <w:b/>
          <w:lang w:eastAsia="zh-TW"/>
        </w:rPr>
        <w:t>1</w:t>
      </w:r>
      <w:r w:rsidR="00973C90">
        <w:rPr>
          <w:rFonts w:eastAsia="PMingLiU"/>
          <w:b/>
          <w:lang w:eastAsia="zh-TW"/>
        </w:rPr>
        <w:t>.</w:t>
      </w:r>
      <w:r w:rsidR="006938D1">
        <w:rPr>
          <w:rFonts w:eastAsia="PMingLiU"/>
          <w:b/>
          <w:lang w:eastAsia="zh-TW"/>
        </w:rPr>
        <w:t xml:space="preserve"> Impact of start time delays on virus yield in the presence of constant intrinsic and innate antiviral defenses</w:t>
      </w:r>
      <w:r w:rsidR="000F460D">
        <w:rPr>
          <w:rFonts w:eastAsia="PMingLiU"/>
          <w:b/>
          <w:lang w:eastAsia="zh-TW"/>
        </w:rPr>
        <w:t xml:space="preserve">. </w:t>
      </w:r>
      <w:r w:rsidR="00FC3777" w:rsidRPr="000F460D">
        <w:rPr>
          <w:rFonts w:eastAsia="PMingLiU"/>
          <w:lang w:eastAsia="zh-TW"/>
        </w:rPr>
        <w:t xml:space="preserve">A simple simulation model highlights the dramatic effect of a short replication delay on relative viral fitness, assuming an effective </w:t>
      </w:r>
      <w:r w:rsidR="006938D1">
        <w:rPr>
          <w:rFonts w:eastAsia="PMingLiU"/>
          <w:lang w:eastAsia="zh-TW"/>
        </w:rPr>
        <w:t xml:space="preserve">intrinsic and </w:t>
      </w:r>
      <w:r w:rsidR="00FC3777" w:rsidRPr="000F460D">
        <w:rPr>
          <w:rFonts w:eastAsia="PMingLiU"/>
          <w:lang w:eastAsia="zh-TW"/>
        </w:rPr>
        <w:t>innate immune response. (</w:t>
      </w:r>
      <w:r w:rsidR="00FC3777" w:rsidRPr="0027777F">
        <w:rPr>
          <w:rFonts w:eastAsia="PMingLiU"/>
          <w:b/>
          <w:lang w:eastAsia="zh-TW"/>
        </w:rPr>
        <w:t>a</w:t>
      </w:r>
      <w:r w:rsidR="00FC3777" w:rsidRPr="000F460D">
        <w:rPr>
          <w:rFonts w:eastAsia="PMingLiU"/>
          <w:lang w:eastAsia="zh-TW"/>
        </w:rPr>
        <w:t>) Model assumptions. We assume that the H273R mutant has a short replication delay (1.5</w:t>
      </w:r>
      <w:r w:rsidR="0027777F">
        <w:rPr>
          <w:rFonts w:eastAsia="PMingLiU"/>
          <w:lang w:eastAsia="zh-TW"/>
        </w:rPr>
        <w:t xml:space="preserve"> </w:t>
      </w:r>
      <w:r w:rsidR="00FC3777" w:rsidRPr="000F460D">
        <w:rPr>
          <w:rFonts w:eastAsia="PMingLiU"/>
          <w:lang w:eastAsia="zh-TW"/>
        </w:rPr>
        <w:t>h) relative to WT. All other parameters are identical for mutant and WT. Both are modeled as producing offspring virus according to a Gaussian curve with maximum viral production at 8h and a standard deviation of 2</w:t>
      </w:r>
      <w:r w:rsidR="0027777F">
        <w:rPr>
          <w:rFonts w:eastAsia="PMingLiU"/>
          <w:lang w:eastAsia="zh-TW"/>
        </w:rPr>
        <w:t xml:space="preserve"> </w:t>
      </w:r>
      <w:r w:rsidR="00FC3777" w:rsidRPr="000F460D">
        <w:rPr>
          <w:rFonts w:eastAsia="PMingLiU"/>
          <w:lang w:eastAsia="zh-TW"/>
        </w:rPr>
        <w:t xml:space="preserve">h (solid curves). After the first round of viral replication in the host tissue, cells are assumed to respond with an </w:t>
      </w:r>
      <w:r w:rsidR="006938D1">
        <w:rPr>
          <w:rFonts w:eastAsia="PMingLiU"/>
          <w:lang w:eastAsia="zh-TW"/>
        </w:rPr>
        <w:t>intrinsic/</w:t>
      </w:r>
      <w:r w:rsidR="00FC3777" w:rsidRPr="000F460D">
        <w:rPr>
          <w:rFonts w:eastAsia="PMingLiU"/>
          <w:lang w:eastAsia="zh-TW"/>
        </w:rPr>
        <w:t xml:space="preserve">innate immune response that completely </w:t>
      </w:r>
      <w:r w:rsidR="00FC3777" w:rsidRPr="00E61903">
        <w:rPr>
          <w:rFonts w:eastAsia="PMingLiU"/>
          <w:lang w:eastAsia="zh-TW"/>
        </w:rPr>
        <w:t>shuts of</w:t>
      </w:r>
      <w:r w:rsidR="006938D1">
        <w:rPr>
          <w:rFonts w:eastAsia="PMingLiU"/>
          <w:lang w:eastAsia="zh-TW"/>
        </w:rPr>
        <w:t>f</w:t>
      </w:r>
      <w:r w:rsidR="00FC3777" w:rsidRPr="00E61903">
        <w:rPr>
          <w:rFonts w:eastAsia="PMingLiU"/>
          <w:lang w:eastAsia="zh-TW"/>
        </w:rPr>
        <w:t xml:space="preserve"> viral replication some</w:t>
      </w:r>
      <w:r w:rsidR="00FC3777" w:rsidRPr="000F460D">
        <w:rPr>
          <w:rFonts w:eastAsia="PMingLiU"/>
          <w:lang w:eastAsia="zh-TW"/>
        </w:rPr>
        <w:t xml:space="preserve">time after the cell </w:t>
      </w:r>
      <w:r w:rsidR="006938D1">
        <w:rPr>
          <w:rFonts w:eastAsia="PMingLiU"/>
          <w:lang w:eastAsia="zh-TW"/>
        </w:rPr>
        <w:t>is</w:t>
      </w:r>
      <w:r w:rsidR="00FC3777" w:rsidRPr="000F460D">
        <w:rPr>
          <w:rFonts w:eastAsia="PMingLiU"/>
          <w:lang w:eastAsia="zh-TW"/>
        </w:rPr>
        <w:t xml:space="preserve"> infected. We modeled the </w:t>
      </w:r>
      <w:r w:rsidR="006938D1">
        <w:rPr>
          <w:rFonts w:eastAsia="PMingLiU"/>
          <w:lang w:eastAsia="zh-TW"/>
        </w:rPr>
        <w:t>intrinsic/</w:t>
      </w:r>
      <w:r w:rsidR="00FC3777" w:rsidRPr="000F460D">
        <w:rPr>
          <w:rFonts w:eastAsia="PMingLiU"/>
          <w:lang w:eastAsia="zh-TW"/>
        </w:rPr>
        <w:t>innate immune response as taking effect at 1, 2, or 3 hours post-infection (vertical dashed lines). (</w:t>
      </w:r>
      <w:r w:rsidR="00FC3777" w:rsidRPr="0027777F">
        <w:rPr>
          <w:rFonts w:eastAsia="PMingLiU"/>
          <w:b/>
          <w:lang w:eastAsia="zh-TW"/>
        </w:rPr>
        <w:t>b</w:t>
      </w:r>
      <w:r w:rsidR="006938D1">
        <w:rPr>
          <w:rFonts w:eastAsia="PMingLiU"/>
          <w:lang w:eastAsia="zh-TW"/>
        </w:rPr>
        <w:t>) Mutant fitness relative to WT</w:t>
      </w:r>
      <w:r w:rsidR="00FC3777" w:rsidRPr="000F460D">
        <w:rPr>
          <w:rFonts w:eastAsia="PMingLiU"/>
          <w:lang w:eastAsia="zh-TW"/>
        </w:rPr>
        <w:t xml:space="preserve"> as a function of the number of rounds of infection. Because the innate immune response is turned on so early in the viral replication cycle, it dramatically amplifies the small replication delay of H273R relative to WT. After only a few rounds of infection, H273R is suppressed by several orders of magnitude relative to WT. This amplification of a small delay explains why WT and H273R cause dramatically different phenotypes in vivo.</w:t>
      </w:r>
    </w:p>
    <w:p w14:paraId="2DFD320E" w14:textId="77777777" w:rsidR="00A42B37" w:rsidRDefault="00A42B37">
      <w:pPr>
        <w:spacing w:after="200" w:line="276" w:lineRule="auto"/>
        <w:rPr>
          <w:rFonts w:eastAsia="PMingLiU"/>
          <w:lang w:eastAsia="zh-TW"/>
        </w:rPr>
      </w:pPr>
    </w:p>
    <w:p w14:paraId="6575FCDB" w14:textId="77777777" w:rsidR="00A42B37" w:rsidRDefault="00A42B37">
      <w:pPr>
        <w:spacing w:after="200" w:line="276" w:lineRule="auto"/>
        <w:rPr>
          <w:rFonts w:eastAsia="PMingLiU"/>
          <w:lang w:eastAsia="zh-TW"/>
        </w:rPr>
      </w:pPr>
      <w:r>
        <w:rPr>
          <w:rFonts w:eastAsia="PMingLiU"/>
          <w:lang w:eastAsia="zh-TW"/>
        </w:rPr>
        <w:br w:type="page"/>
      </w:r>
    </w:p>
    <w:p w14:paraId="7A72391E" w14:textId="31CFF76B" w:rsidR="00C3725A" w:rsidRPr="00407673" w:rsidRDefault="001C41E8" w:rsidP="00516CBF">
      <w:pPr>
        <w:spacing w:after="240" w:line="480" w:lineRule="auto"/>
        <w:rPr>
          <w:b/>
          <w:sz w:val="28"/>
          <w:szCs w:val="28"/>
        </w:rPr>
      </w:pPr>
      <w:r w:rsidRPr="00407673">
        <w:rPr>
          <w:b/>
          <w:sz w:val="28"/>
          <w:szCs w:val="28"/>
        </w:rPr>
        <w:lastRenderedPageBreak/>
        <w:t>SI</w:t>
      </w:r>
      <w:r w:rsidR="00516CBF" w:rsidRPr="00407673">
        <w:rPr>
          <w:b/>
          <w:sz w:val="28"/>
          <w:szCs w:val="28"/>
        </w:rPr>
        <w:t xml:space="preserve"> Tables</w:t>
      </w:r>
    </w:p>
    <w:p w14:paraId="2A9FDA45" w14:textId="4653D364" w:rsidR="00C3725A" w:rsidRDefault="00C3725A" w:rsidP="00C3725A">
      <w:pPr>
        <w:jc w:val="both"/>
      </w:pPr>
      <w:r>
        <w:rPr>
          <w:b/>
          <w:szCs w:val="22"/>
        </w:rPr>
        <w:t>Table S</w:t>
      </w:r>
      <w:r>
        <w:rPr>
          <w:b/>
        </w:rPr>
        <w:t>1</w:t>
      </w:r>
      <w:r w:rsidR="00973C90">
        <w:rPr>
          <w:b/>
        </w:rPr>
        <w:t>.</w:t>
      </w:r>
      <w:r w:rsidRPr="00D73699">
        <w:rPr>
          <w:b/>
        </w:rPr>
        <w:t xml:space="preserve"> </w:t>
      </w:r>
      <w:r>
        <w:t>Quantifications of the GFP-PV WT and H273R viruses based on pfu or genomes.</w:t>
      </w:r>
    </w:p>
    <w:p w14:paraId="51854250" w14:textId="77777777" w:rsidR="00C3725A" w:rsidRPr="00D73699" w:rsidRDefault="00C3725A" w:rsidP="00C3725A">
      <w:pPr>
        <w:jc w:val="both"/>
        <w:rPr>
          <w:b/>
        </w:rPr>
      </w:pPr>
    </w:p>
    <w:tbl>
      <w:tblPr>
        <w:tblStyle w:val="TableGrid"/>
        <w:tblW w:w="0" w:type="auto"/>
        <w:jc w:val="center"/>
        <w:tblLook w:val="04A0" w:firstRow="1" w:lastRow="0" w:firstColumn="1" w:lastColumn="0" w:noHBand="0" w:noVBand="1"/>
      </w:tblPr>
      <w:tblGrid>
        <w:gridCol w:w="1944"/>
        <w:gridCol w:w="1800"/>
        <w:gridCol w:w="1872"/>
        <w:gridCol w:w="1872"/>
      </w:tblGrid>
      <w:tr w:rsidR="00C3725A" w14:paraId="688F1CA7" w14:textId="77777777" w:rsidTr="002A3A7B">
        <w:trPr>
          <w:jc w:val="center"/>
        </w:trPr>
        <w:tc>
          <w:tcPr>
            <w:tcW w:w="1944" w:type="dxa"/>
            <w:tcBorders>
              <w:left w:val="nil"/>
              <w:bottom w:val="single" w:sz="4" w:space="0" w:color="auto"/>
              <w:right w:val="nil"/>
            </w:tcBorders>
            <w:vAlign w:val="center"/>
          </w:tcPr>
          <w:p w14:paraId="004DC837" w14:textId="77777777" w:rsidR="00C3725A" w:rsidRDefault="00C3725A" w:rsidP="002A3A7B">
            <w:pPr>
              <w:spacing w:before="120" w:line="276" w:lineRule="auto"/>
            </w:pPr>
            <w:r>
              <w:t>virus</w:t>
            </w:r>
          </w:p>
        </w:tc>
        <w:tc>
          <w:tcPr>
            <w:tcW w:w="1800" w:type="dxa"/>
            <w:tcBorders>
              <w:left w:val="nil"/>
              <w:bottom w:val="single" w:sz="4" w:space="0" w:color="auto"/>
              <w:right w:val="nil"/>
            </w:tcBorders>
            <w:vAlign w:val="center"/>
          </w:tcPr>
          <w:p w14:paraId="43068E97" w14:textId="77777777" w:rsidR="00C3725A" w:rsidRDefault="00C3725A" w:rsidP="002A3A7B">
            <w:pPr>
              <w:spacing w:before="120" w:line="276" w:lineRule="auto"/>
            </w:pPr>
            <w:r>
              <w:t>pfu/ml</w:t>
            </w:r>
          </w:p>
        </w:tc>
        <w:tc>
          <w:tcPr>
            <w:tcW w:w="1872" w:type="dxa"/>
            <w:tcBorders>
              <w:left w:val="nil"/>
              <w:bottom w:val="single" w:sz="4" w:space="0" w:color="auto"/>
              <w:right w:val="nil"/>
            </w:tcBorders>
            <w:vAlign w:val="center"/>
          </w:tcPr>
          <w:p w14:paraId="6D9921ED" w14:textId="77777777" w:rsidR="00C3725A" w:rsidRDefault="00C3725A" w:rsidP="002A3A7B">
            <w:pPr>
              <w:spacing w:before="120" w:line="276" w:lineRule="auto"/>
            </w:pPr>
            <w:r>
              <w:t>genomes/ml</w:t>
            </w:r>
          </w:p>
        </w:tc>
        <w:tc>
          <w:tcPr>
            <w:tcW w:w="1872" w:type="dxa"/>
            <w:tcBorders>
              <w:left w:val="nil"/>
              <w:bottom w:val="single" w:sz="4" w:space="0" w:color="auto"/>
              <w:right w:val="nil"/>
            </w:tcBorders>
            <w:vAlign w:val="center"/>
          </w:tcPr>
          <w:p w14:paraId="26B77EFB" w14:textId="77777777" w:rsidR="00C3725A" w:rsidRDefault="00C3725A" w:rsidP="002A3A7B">
            <w:pPr>
              <w:spacing w:before="120" w:line="276" w:lineRule="auto"/>
            </w:pPr>
            <w:r>
              <w:t>genomes/pfu</w:t>
            </w:r>
          </w:p>
        </w:tc>
      </w:tr>
      <w:tr w:rsidR="00C3725A" w14:paraId="2E4AF3FA" w14:textId="77777777" w:rsidTr="002A3A7B">
        <w:trPr>
          <w:jc w:val="center"/>
        </w:trPr>
        <w:tc>
          <w:tcPr>
            <w:tcW w:w="1944" w:type="dxa"/>
            <w:tcBorders>
              <w:left w:val="nil"/>
              <w:bottom w:val="nil"/>
              <w:right w:val="nil"/>
            </w:tcBorders>
            <w:vAlign w:val="center"/>
          </w:tcPr>
          <w:p w14:paraId="554B18B8" w14:textId="77777777" w:rsidR="00C3725A" w:rsidRDefault="00C3725A" w:rsidP="002A3A7B">
            <w:pPr>
              <w:spacing w:before="120" w:line="276" w:lineRule="auto"/>
            </w:pPr>
            <w:r>
              <w:t>GFP-PV WT</w:t>
            </w:r>
          </w:p>
        </w:tc>
        <w:tc>
          <w:tcPr>
            <w:tcW w:w="1800" w:type="dxa"/>
            <w:tcBorders>
              <w:left w:val="nil"/>
              <w:bottom w:val="nil"/>
              <w:right w:val="nil"/>
            </w:tcBorders>
            <w:vAlign w:val="center"/>
          </w:tcPr>
          <w:p w14:paraId="3D0033D2" w14:textId="77777777" w:rsidR="00C3725A" w:rsidRDefault="00C3725A" w:rsidP="002A3A7B">
            <w:pPr>
              <w:spacing w:before="120" w:line="276" w:lineRule="auto"/>
            </w:pPr>
            <w:r>
              <w:t>4.1 ± 0.4 × 10</w:t>
            </w:r>
            <w:r w:rsidRPr="00772994">
              <w:rPr>
                <w:vertAlign w:val="superscript"/>
              </w:rPr>
              <w:t>7</w:t>
            </w:r>
          </w:p>
        </w:tc>
        <w:tc>
          <w:tcPr>
            <w:tcW w:w="1872" w:type="dxa"/>
            <w:tcBorders>
              <w:left w:val="nil"/>
              <w:bottom w:val="nil"/>
              <w:right w:val="nil"/>
            </w:tcBorders>
            <w:vAlign w:val="center"/>
          </w:tcPr>
          <w:p w14:paraId="4BD0C51F" w14:textId="77777777" w:rsidR="00C3725A" w:rsidRDefault="00C3725A" w:rsidP="002A3A7B">
            <w:pPr>
              <w:spacing w:before="120" w:line="276" w:lineRule="auto"/>
            </w:pPr>
            <w:r>
              <w:t>4.4 ± 0.9 × 10</w:t>
            </w:r>
            <w:r>
              <w:rPr>
                <w:vertAlign w:val="superscript"/>
              </w:rPr>
              <w:t>10</w:t>
            </w:r>
          </w:p>
        </w:tc>
        <w:tc>
          <w:tcPr>
            <w:tcW w:w="1872" w:type="dxa"/>
            <w:tcBorders>
              <w:left w:val="nil"/>
              <w:bottom w:val="nil"/>
              <w:right w:val="nil"/>
            </w:tcBorders>
            <w:vAlign w:val="center"/>
          </w:tcPr>
          <w:p w14:paraId="23271B31" w14:textId="77777777" w:rsidR="00C3725A" w:rsidRDefault="00C3725A" w:rsidP="002A3A7B">
            <w:pPr>
              <w:spacing w:before="120" w:line="276" w:lineRule="auto"/>
            </w:pPr>
            <w:r>
              <w:t>1.1 ± 0.3 × 10</w:t>
            </w:r>
            <w:r>
              <w:rPr>
                <w:vertAlign w:val="superscript"/>
              </w:rPr>
              <w:t>3</w:t>
            </w:r>
          </w:p>
        </w:tc>
      </w:tr>
      <w:tr w:rsidR="00C3725A" w14:paraId="153CB185" w14:textId="77777777" w:rsidTr="002A3A7B">
        <w:trPr>
          <w:jc w:val="center"/>
        </w:trPr>
        <w:tc>
          <w:tcPr>
            <w:tcW w:w="1944" w:type="dxa"/>
            <w:tcBorders>
              <w:top w:val="nil"/>
              <w:left w:val="nil"/>
              <w:right w:val="nil"/>
            </w:tcBorders>
            <w:vAlign w:val="center"/>
          </w:tcPr>
          <w:p w14:paraId="0C7E9B1C" w14:textId="77777777" w:rsidR="00C3725A" w:rsidRDefault="00C3725A" w:rsidP="002A3A7B">
            <w:pPr>
              <w:spacing w:before="120" w:line="276" w:lineRule="auto"/>
            </w:pPr>
            <w:r>
              <w:t>GFP-PV H273R</w:t>
            </w:r>
          </w:p>
        </w:tc>
        <w:tc>
          <w:tcPr>
            <w:tcW w:w="1800" w:type="dxa"/>
            <w:tcBorders>
              <w:top w:val="nil"/>
              <w:left w:val="nil"/>
              <w:right w:val="nil"/>
            </w:tcBorders>
            <w:vAlign w:val="center"/>
          </w:tcPr>
          <w:p w14:paraId="70113A1D" w14:textId="77777777" w:rsidR="00C3725A" w:rsidRDefault="00C3725A" w:rsidP="002A3A7B">
            <w:pPr>
              <w:spacing w:before="120" w:line="276" w:lineRule="auto"/>
            </w:pPr>
            <w:r>
              <w:t>1.2 ± 0.3 × 10</w:t>
            </w:r>
            <w:r w:rsidRPr="00772994">
              <w:rPr>
                <w:vertAlign w:val="superscript"/>
              </w:rPr>
              <w:t>7</w:t>
            </w:r>
          </w:p>
        </w:tc>
        <w:tc>
          <w:tcPr>
            <w:tcW w:w="1872" w:type="dxa"/>
            <w:tcBorders>
              <w:top w:val="nil"/>
              <w:left w:val="nil"/>
              <w:right w:val="nil"/>
            </w:tcBorders>
            <w:vAlign w:val="center"/>
          </w:tcPr>
          <w:p w14:paraId="5FEF6C89" w14:textId="77777777" w:rsidR="00C3725A" w:rsidRDefault="00C3725A" w:rsidP="002A3A7B">
            <w:pPr>
              <w:spacing w:before="120" w:line="276" w:lineRule="auto"/>
            </w:pPr>
            <w:r>
              <w:t>2.9 ± 0.4 × 10</w:t>
            </w:r>
            <w:r>
              <w:rPr>
                <w:vertAlign w:val="superscript"/>
              </w:rPr>
              <w:t>10</w:t>
            </w:r>
          </w:p>
        </w:tc>
        <w:tc>
          <w:tcPr>
            <w:tcW w:w="1872" w:type="dxa"/>
            <w:tcBorders>
              <w:top w:val="nil"/>
              <w:left w:val="nil"/>
              <w:right w:val="nil"/>
            </w:tcBorders>
            <w:vAlign w:val="center"/>
          </w:tcPr>
          <w:p w14:paraId="7F23A34D" w14:textId="77777777" w:rsidR="00C3725A" w:rsidRDefault="00C3725A" w:rsidP="002A3A7B">
            <w:pPr>
              <w:spacing w:before="120" w:line="276" w:lineRule="auto"/>
            </w:pPr>
            <w:r>
              <w:t>2.5 ± 0.7 × 10</w:t>
            </w:r>
            <w:r>
              <w:rPr>
                <w:vertAlign w:val="superscript"/>
              </w:rPr>
              <w:t>3</w:t>
            </w:r>
          </w:p>
        </w:tc>
      </w:tr>
    </w:tbl>
    <w:p w14:paraId="5472E833" w14:textId="77777777" w:rsidR="00C3725A" w:rsidRDefault="00C3725A" w:rsidP="00C3725A">
      <w:pPr>
        <w:spacing w:after="200" w:line="276" w:lineRule="auto"/>
        <w:jc w:val="both"/>
        <w:rPr>
          <w:rFonts w:eastAsia="PMingLiU"/>
          <w:lang w:eastAsia="zh-TW"/>
        </w:rPr>
      </w:pPr>
    </w:p>
    <w:p w14:paraId="523F9A66" w14:textId="77777777" w:rsidR="00DA4E9B" w:rsidRDefault="00C3725A">
      <w:pPr>
        <w:spacing w:after="200" w:line="276" w:lineRule="auto"/>
        <w:rPr>
          <w:rFonts w:ascii="Arial" w:hAnsi="Arial" w:cs="Arial"/>
          <w:b/>
          <w:sz w:val="32"/>
          <w:szCs w:val="22"/>
        </w:rPr>
        <w:sectPr w:rsidR="00DA4E9B" w:rsidSect="00E91A02">
          <w:pgSz w:w="12240" w:h="15840"/>
          <w:pgMar w:top="1440" w:right="1800" w:bottom="1440" w:left="1800" w:header="708" w:footer="708" w:gutter="0"/>
          <w:cols w:space="708"/>
          <w:docGrid w:linePitch="360"/>
        </w:sectPr>
      </w:pPr>
      <w:r>
        <w:rPr>
          <w:rFonts w:ascii="Arial" w:hAnsi="Arial" w:cs="Arial"/>
          <w:b/>
          <w:sz w:val="32"/>
          <w:szCs w:val="22"/>
        </w:rPr>
        <w:br w:type="page"/>
      </w:r>
    </w:p>
    <w:p w14:paraId="3181760F" w14:textId="77777777" w:rsidR="006167C9" w:rsidRDefault="006167C9" w:rsidP="006167C9">
      <w:pPr>
        <w:spacing w:before="100" w:beforeAutospacing="1" w:after="100" w:afterAutospacing="1"/>
      </w:pPr>
      <w:r>
        <w:rPr>
          <w:b/>
          <w:szCs w:val="22"/>
        </w:rPr>
        <w:lastRenderedPageBreak/>
        <w:t>Table S</w:t>
      </w:r>
      <w:r>
        <w:rPr>
          <w:b/>
        </w:rPr>
        <w:t>2.</w:t>
      </w:r>
      <w:r w:rsidRPr="00D73699">
        <w:rPr>
          <w:b/>
        </w:rPr>
        <w:t xml:space="preserve"> </w:t>
      </w:r>
      <w:r>
        <w:t>Mean and standard deviation values for maximum, midpoint, slope, infection time and start point for single cell virology experiments.</w:t>
      </w:r>
    </w:p>
    <w:tbl>
      <w:tblPr>
        <w:tblStyle w:val="TableGrid"/>
        <w:tblpPr w:leftFromText="180" w:rightFromText="180" w:vertAnchor="page" w:horzAnchor="margin" w:tblpY="1140"/>
        <w:tblW w:w="14420" w:type="dxa"/>
        <w:tblLayout w:type="fixed"/>
        <w:tblLook w:val="04A0" w:firstRow="1" w:lastRow="0" w:firstColumn="1" w:lastColumn="0" w:noHBand="0" w:noVBand="1"/>
      </w:tblPr>
      <w:tblGrid>
        <w:gridCol w:w="2470"/>
        <w:gridCol w:w="1195"/>
        <w:gridCol w:w="1195"/>
        <w:gridCol w:w="1195"/>
        <w:gridCol w:w="1195"/>
        <w:gridCol w:w="1195"/>
        <w:gridCol w:w="1195"/>
        <w:gridCol w:w="1195"/>
        <w:gridCol w:w="1195"/>
        <w:gridCol w:w="1195"/>
        <w:gridCol w:w="1195"/>
      </w:tblGrid>
      <w:tr w:rsidR="006167C9" w:rsidRPr="002A3A7B" w14:paraId="08C77FCC" w14:textId="77777777" w:rsidTr="0040343E">
        <w:tc>
          <w:tcPr>
            <w:tcW w:w="2470" w:type="dxa"/>
          </w:tcPr>
          <w:p w14:paraId="7D3816F0" w14:textId="77777777" w:rsidR="006167C9" w:rsidRPr="002A3A7B" w:rsidRDefault="006167C9" w:rsidP="0040343E">
            <w:pPr>
              <w:spacing w:after="200" w:line="276" w:lineRule="auto"/>
            </w:pPr>
          </w:p>
        </w:tc>
        <w:tc>
          <w:tcPr>
            <w:tcW w:w="2390" w:type="dxa"/>
            <w:gridSpan w:val="2"/>
          </w:tcPr>
          <w:p w14:paraId="6BD4FA7C" w14:textId="77777777" w:rsidR="006167C9" w:rsidRPr="00E54CF9" w:rsidRDefault="006167C9" w:rsidP="0040343E">
            <w:pPr>
              <w:spacing w:after="200" w:line="276" w:lineRule="auto"/>
              <w:jc w:val="center"/>
              <w:rPr>
                <w:b/>
              </w:rPr>
            </w:pPr>
            <w:r w:rsidRPr="00E54CF9">
              <w:rPr>
                <w:b/>
              </w:rPr>
              <w:t>Maximum</w:t>
            </w:r>
          </w:p>
        </w:tc>
        <w:tc>
          <w:tcPr>
            <w:tcW w:w="2390" w:type="dxa"/>
            <w:gridSpan w:val="2"/>
          </w:tcPr>
          <w:p w14:paraId="649A4647" w14:textId="77777777" w:rsidR="006167C9" w:rsidRPr="00E54CF9" w:rsidRDefault="006167C9" w:rsidP="0040343E">
            <w:pPr>
              <w:spacing w:after="200" w:line="276" w:lineRule="auto"/>
              <w:jc w:val="center"/>
              <w:rPr>
                <w:b/>
              </w:rPr>
            </w:pPr>
            <w:r w:rsidRPr="00E54CF9">
              <w:rPr>
                <w:b/>
              </w:rPr>
              <w:t>Midpoint</w:t>
            </w:r>
          </w:p>
        </w:tc>
        <w:tc>
          <w:tcPr>
            <w:tcW w:w="2390" w:type="dxa"/>
            <w:gridSpan w:val="2"/>
          </w:tcPr>
          <w:p w14:paraId="0D870CE7" w14:textId="77777777" w:rsidR="006167C9" w:rsidRPr="00E54CF9" w:rsidRDefault="006167C9" w:rsidP="0040343E">
            <w:pPr>
              <w:spacing w:after="200" w:line="276" w:lineRule="auto"/>
              <w:jc w:val="center"/>
              <w:rPr>
                <w:b/>
              </w:rPr>
            </w:pPr>
            <w:r w:rsidRPr="00E54CF9">
              <w:rPr>
                <w:b/>
              </w:rPr>
              <w:t>Slope</w:t>
            </w:r>
          </w:p>
        </w:tc>
        <w:tc>
          <w:tcPr>
            <w:tcW w:w="2390" w:type="dxa"/>
            <w:gridSpan w:val="2"/>
          </w:tcPr>
          <w:p w14:paraId="1106BE1B" w14:textId="77777777" w:rsidR="006167C9" w:rsidRPr="00E54CF9" w:rsidRDefault="006167C9" w:rsidP="0040343E">
            <w:pPr>
              <w:spacing w:after="200" w:line="276" w:lineRule="auto"/>
              <w:jc w:val="center"/>
              <w:rPr>
                <w:b/>
              </w:rPr>
            </w:pPr>
            <w:r w:rsidRPr="00E54CF9">
              <w:rPr>
                <w:b/>
              </w:rPr>
              <w:t>Infection time</w:t>
            </w:r>
          </w:p>
        </w:tc>
        <w:tc>
          <w:tcPr>
            <w:tcW w:w="2390" w:type="dxa"/>
            <w:gridSpan w:val="2"/>
          </w:tcPr>
          <w:p w14:paraId="4AB7D086" w14:textId="77777777" w:rsidR="006167C9" w:rsidRPr="00E54CF9" w:rsidRDefault="006167C9" w:rsidP="0040343E">
            <w:pPr>
              <w:spacing w:after="200" w:line="276" w:lineRule="auto"/>
              <w:jc w:val="center"/>
              <w:rPr>
                <w:b/>
              </w:rPr>
            </w:pPr>
            <w:r w:rsidRPr="00E54CF9">
              <w:rPr>
                <w:b/>
              </w:rPr>
              <w:t>Start point</w:t>
            </w:r>
          </w:p>
        </w:tc>
      </w:tr>
      <w:tr w:rsidR="006167C9" w:rsidRPr="002A3A7B" w14:paraId="398D14B0" w14:textId="77777777" w:rsidTr="0040343E">
        <w:tc>
          <w:tcPr>
            <w:tcW w:w="2470" w:type="dxa"/>
          </w:tcPr>
          <w:p w14:paraId="687E63CA" w14:textId="77777777" w:rsidR="006167C9" w:rsidRPr="00BF430B" w:rsidRDefault="006167C9" w:rsidP="0040343E">
            <w:pPr>
              <w:spacing w:after="200" w:line="276" w:lineRule="auto"/>
              <w:jc w:val="center"/>
              <w:rPr>
                <w:b/>
              </w:rPr>
            </w:pPr>
            <w:r w:rsidRPr="00BF430B">
              <w:rPr>
                <w:b/>
              </w:rPr>
              <w:t>Experiment</w:t>
            </w:r>
          </w:p>
        </w:tc>
        <w:tc>
          <w:tcPr>
            <w:tcW w:w="1195" w:type="dxa"/>
          </w:tcPr>
          <w:p w14:paraId="53C71C71" w14:textId="77777777" w:rsidR="006167C9" w:rsidRPr="002A3A7B" w:rsidRDefault="006167C9" w:rsidP="0040343E">
            <w:pPr>
              <w:spacing w:after="200" w:line="276" w:lineRule="auto"/>
              <w:jc w:val="center"/>
            </w:pPr>
            <w:r>
              <w:t>mean</w:t>
            </w:r>
          </w:p>
        </w:tc>
        <w:tc>
          <w:tcPr>
            <w:tcW w:w="1195" w:type="dxa"/>
          </w:tcPr>
          <w:p w14:paraId="189AEFA6" w14:textId="77777777" w:rsidR="006167C9" w:rsidRPr="002A3A7B" w:rsidRDefault="006167C9" w:rsidP="0040343E">
            <w:pPr>
              <w:spacing w:after="200" w:line="276" w:lineRule="auto"/>
              <w:jc w:val="center"/>
            </w:pPr>
            <w:r>
              <w:t>sd</w:t>
            </w:r>
          </w:p>
        </w:tc>
        <w:tc>
          <w:tcPr>
            <w:tcW w:w="1195" w:type="dxa"/>
          </w:tcPr>
          <w:p w14:paraId="0AE8698E" w14:textId="77777777" w:rsidR="006167C9" w:rsidRPr="002A3A7B" w:rsidRDefault="006167C9" w:rsidP="0040343E">
            <w:pPr>
              <w:spacing w:after="200" w:line="276" w:lineRule="auto"/>
              <w:jc w:val="center"/>
            </w:pPr>
            <w:r>
              <w:t>mean</w:t>
            </w:r>
          </w:p>
        </w:tc>
        <w:tc>
          <w:tcPr>
            <w:tcW w:w="1195" w:type="dxa"/>
          </w:tcPr>
          <w:p w14:paraId="1126338C" w14:textId="77777777" w:rsidR="006167C9" w:rsidRPr="002A3A7B" w:rsidRDefault="006167C9" w:rsidP="0040343E">
            <w:pPr>
              <w:spacing w:after="200" w:line="276" w:lineRule="auto"/>
              <w:jc w:val="center"/>
            </w:pPr>
            <w:r>
              <w:t>sd</w:t>
            </w:r>
          </w:p>
        </w:tc>
        <w:tc>
          <w:tcPr>
            <w:tcW w:w="1195" w:type="dxa"/>
          </w:tcPr>
          <w:p w14:paraId="019435DD" w14:textId="77777777" w:rsidR="006167C9" w:rsidRPr="002A3A7B" w:rsidRDefault="006167C9" w:rsidP="0040343E">
            <w:pPr>
              <w:spacing w:after="200" w:line="276" w:lineRule="auto"/>
              <w:jc w:val="center"/>
            </w:pPr>
            <w:r>
              <w:t>mean</w:t>
            </w:r>
          </w:p>
        </w:tc>
        <w:tc>
          <w:tcPr>
            <w:tcW w:w="1195" w:type="dxa"/>
          </w:tcPr>
          <w:p w14:paraId="2DE31503" w14:textId="77777777" w:rsidR="006167C9" w:rsidRPr="002A3A7B" w:rsidRDefault="006167C9" w:rsidP="0040343E">
            <w:pPr>
              <w:spacing w:after="200" w:line="276" w:lineRule="auto"/>
              <w:jc w:val="center"/>
            </w:pPr>
            <w:r>
              <w:t>sd</w:t>
            </w:r>
          </w:p>
        </w:tc>
        <w:tc>
          <w:tcPr>
            <w:tcW w:w="1195" w:type="dxa"/>
          </w:tcPr>
          <w:p w14:paraId="7BA9D0A1" w14:textId="77777777" w:rsidR="006167C9" w:rsidRPr="002A3A7B" w:rsidRDefault="006167C9" w:rsidP="0040343E">
            <w:pPr>
              <w:spacing w:after="200" w:line="276" w:lineRule="auto"/>
              <w:jc w:val="center"/>
            </w:pPr>
            <w:r>
              <w:t>mean</w:t>
            </w:r>
          </w:p>
        </w:tc>
        <w:tc>
          <w:tcPr>
            <w:tcW w:w="1195" w:type="dxa"/>
          </w:tcPr>
          <w:p w14:paraId="3CB5B334" w14:textId="77777777" w:rsidR="006167C9" w:rsidRPr="002A3A7B" w:rsidRDefault="006167C9" w:rsidP="0040343E">
            <w:pPr>
              <w:spacing w:after="200" w:line="276" w:lineRule="auto"/>
              <w:jc w:val="center"/>
            </w:pPr>
            <w:r>
              <w:t>sd</w:t>
            </w:r>
          </w:p>
        </w:tc>
        <w:tc>
          <w:tcPr>
            <w:tcW w:w="1195" w:type="dxa"/>
          </w:tcPr>
          <w:p w14:paraId="21A893C1" w14:textId="77777777" w:rsidR="006167C9" w:rsidRPr="002A3A7B" w:rsidRDefault="006167C9" w:rsidP="0040343E">
            <w:pPr>
              <w:spacing w:after="200" w:line="276" w:lineRule="auto"/>
              <w:jc w:val="center"/>
            </w:pPr>
            <w:r>
              <w:t>mean</w:t>
            </w:r>
          </w:p>
        </w:tc>
        <w:tc>
          <w:tcPr>
            <w:tcW w:w="1195" w:type="dxa"/>
          </w:tcPr>
          <w:p w14:paraId="5B391FFD" w14:textId="77777777" w:rsidR="006167C9" w:rsidRPr="002A3A7B" w:rsidRDefault="006167C9" w:rsidP="0040343E">
            <w:pPr>
              <w:spacing w:after="200" w:line="276" w:lineRule="auto"/>
              <w:jc w:val="center"/>
            </w:pPr>
            <w:r>
              <w:t>sd</w:t>
            </w:r>
          </w:p>
        </w:tc>
      </w:tr>
      <w:tr w:rsidR="006167C9" w:rsidRPr="002A3A7B" w14:paraId="606FD21B" w14:textId="77777777" w:rsidTr="0040343E">
        <w:tc>
          <w:tcPr>
            <w:tcW w:w="2470" w:type="dxa"/>
            <w:vAlign w:val="bottom"/>
          </w:tcPr>
          <w:p w14:paraId="745F6D5D" w14:textId="77777777" w:rsidR="006167C9" w:rsidRPr="00BF430B" w:rsidRDefault="006167C9" w:rsidP="0040343E">
            <w:pPr>
              <w:spacing w:after="200" w:line="276" w:lineRule="auto"/>
              <w:jc w:val="center"/>
            </w:pPr>
            <w:r w:rsidRPr="00BF430B">
              <w:rPr>
                <w:color w:val="000000"/>
              </w:rPr>
              <w:t>SCV028</w:t>
            </w:r>
          </w:p>
        </w:tc>
        <w:tc>
          <w:tcPr>
            <w:tcW w:w="1195" w:type="dxa"/>
            <w:vAlign w:val="bottom"/>
          </w:tcPr>
          <w:p w14:paraId="0BF3894A" w14:textId="77777777" w:rsidR="006167C9" w:rsidRPr="00BF430B" w:rsidRDefault="006167C9" w:rsidP="0040343E">
            <w:pPr>
              <w:spacing w:after="200" w:line="276" w:lineRule="auto"/>
            </w:pPr>
            <w:r w:rsidRPr="00BF430B">
              <w:rPr>
                <w:color w:val="000000"/>
              </w:rPr>
              <w:t>1.36</w:t>
            </w:r>
          </w:p>
        </w:tc>
        <w:tc>
          <w:tcPr>
            <w:tcW w:w="1195" w:type="dxa"/>
            <w:vAlign w:val="bottom"/>
          </w:tcPr>
          <w:p w14:paraId="18E6A324" w14:textId="77777777" w:rsidR="006167C9" w:rsidRPr="00BF430B" w:rsidRDefault="006167C9" w:rsidP="0040343E">
            <w:pPr>
              <w:spacing w:after="200" w:line="276" w:lineRule="auto"/>
            </w:pPr>
            <w:r w:rsidRPr="00BF430B">
              <w:rPr>
                <w:color w:val="000000"/>
              </w:rPr>
              <w:t>0.90</w:t>
            </w:r>
          </w:p>
        </w:tc>
        <w:tc>
          <w:tcPr>
            <w:tcW w:w="1195" w:type="dxa"/>
            <w:vAlign w:val="bottom"/>
          </w:tcPr>
          <w:p w14:paraId="630D6BF3" w14:textId="77777777" w:rsidR="006167C9" w:rsidRPr="00BF430B" w:rsidRDefault="006167C9" w:rsidP="0040343E">
            <w:pPr>
              <w:spacing w:after="200" w:line="276" w:lineRule="auto"/>
            </w:pPr>
            <w:r w:rsidRPr="00BF430B">
              <w:rPr>
                <w:color w:val="000000"/>
              </w:rPr>
              <w:t>11.14</w:t>
            </w:r>
          </w:p>
        </w:tc>
        <w:tc>
          <w:tcPr>
            <w:tcW w:w="1195" w:type="dxa"/>
            <w:vAlign w:val="bottom"/>
          </w:tcPr>
          <w:p w14:paraId="14F33B3F" w14:textId="77777777" w:rsidR="006167C9" w:rsidRPr="00BF430B" w:rsidRDefault="006167C9" w:rsidP="0040343E">
            <w:pPr>
              <w:spacing w:after="200" w:line="276" w:lineRule="auto"/>
            </w:pPr>
            <w:r w:rsidRPr="00BF430B">
              <w:rPr>
                <w:color w:val="000000"/>
              </w:rPr>
              <w:t>5.07</w:t>
            </w:r>
          </w:p>
        </w:tc>
        <w:tc>
          <w:tcPr>
            <w:tcW w:w="1195" w:type="dxa"/>
            <w:vAlign w:val="bottom"/>
          </w:tcPr>
          <w:p w14:paraId="52349DED" w14:textId="77777777" w:rsidR="006167C9" w:rsidRPr="00BF430B" w:rsidRDefault="006167C9" w:rsidP="0040343E">
            <w:pPr>
              <w:spacing w:after="200" w:line="276" w:lineRule="auto"/>
            </w:pPr>
            <w:r w:rsidRPr="00BF430B">
              <w:rPr>
                <w:color w:val="000000"/>
              </w:rPr>
              <w:t>0.46</w:t>
            </w:r>
          </w:p>
        </w:tc>
        <w:tc>
          <w:tcPr>
            <w:tcW w:w="1195" w:type="dxa"/>
            <w:vAlign w:val="bottom"/>
          </w:tcPr>
          <w:p w14:paraId="479B7639" w14:textId="77777777" w:rsidR="006167C9" w:rsidRPr="00BF430B" w:rsidRDefault="006167C9" w:rsidP="0040343E">
            <w:pPr>
              <w:spacing w:after="200" w:line="276" w:lineRule="auto"/>
            </w:pPr>
            <w:r w:rsidRPr="00BF430B">
              <w:rPr>
                <w:color w:val="000000"/>
              </w:rPr>
              <w:t>0.45</w:t>
            </w:r>
          </w:p>
        </w:tc>
        <w:tc>
          <w:tcPr>
            <w:tcW w:w="1195" w:type="dxa"/>
            <w:vAlign w:val="bottom"/>
          </w:tcPr>
          <w:p w14:paraId="32133C7A" w14:textId="77777777" w:rsidR="006167C9" w:rsidRPr="00BF430B" w:rsidRDefault="006167C9" w:rsidP="0040343E">
            <w:pPr>
              <w:spacing w:after="200" w:line="276" w:lineRule="auto"/>
            </w:pPr>
            <w:r w:rsidRPr="00BF430B">
              <w:rPr>
                <w:color w:val="000000"/>
              </w:rPr>
              <w:t>4.17</w:t>
            </w:r>
          </w:p>
        </w:tc>
        <w:tc>
          <w:tcPr>
            <w:tcW w:w="1195" w:type="dxa"/>
            <w:vAlign w:val="bottom"/>
          </w:tcPr>
          <w:p w14:paraId="2703F102" w14:textId="77777777" w:rsidR="006167C9" w:rsidRPr="00BF430B" w:rsidRDefault="006167C9" w:rsidP="0040343E">
            <w:pPr>
              <w:spacing w:after="200" w:line="276" w:lineRule="auto"/>
            </w:pPr>
            <w:r w:rsidRPr="00BF430B">
              <w:rPr>
                <w:color w:val="000000"/>
              </w:rPr>
              <w:t>3.05</w:t>
            </w:r>
          </w:p>
        </w:tc>
        <w:tc>
          <w:tcPr>
            <w:tcW w:w="1195" w:type="dxa"/>
            <w:vAlign w:val="bottom"/>
          </w:tcPr>
          <w:p w14:paraId="5D41A7A7" w14:textId="77777777" w:rsidR="006167C9" w:rsidRPr="00BF430B" w:rsidRDefault="006167C9" w:rsidP="0040343E">
            <w:pPr>
              <w:spacing w:after="200" w:line="276" w:lineRule="auto"/>
            </w:pPr>
            <w:r w:rsidRPr="00BF430B">
              <w:rPr>
                <w:color w:val="000000"/>
              </w:rPr>
              <w:t>9.06</w:t>
            </w:r>
          </w:p>
        </w:tc>
        <w:tc>
          <w:tcPr>
            <w:tcW w:w="1195" w:type="dxa"/>
            <w:vAlign w:val="bottom"/>
          </w:tcPr>
          <w:p w14:paraId="3AC987E9" w14:textId="77777777" w:rsidR="006167C9" w:rsidRPr="00BF430B" w:rsidRDefault="006167C9" w:rsidP="0040343E">
            <w:pPr>
              <w:spacing w:after="200" w:line="276" w:lineRule="auto"/>
            </w:pPr>
            <w:r w:rsidRPr="00BF430B">
              <w:rPr>
                <w:color w:val="000000"/>
              </w:rPr>
              <w:t>5.27</w:t>
            </w:r>
          </w:p>
        </w:tc>
      </w:tr>
      <w:tr w:rsidR="006167C9" w:rsidRPr="002A3A7B" w14:paraId="7D54A9D1" w14:textId="77777777" w:rsidTr="0040343E">
        <w:tc>
          <w:tcPr>
            <w:tcW w:w="2470" w:type="dxa"/>
            <w:vAlign w:val="bottom"/>
          </w:tcPr>
          <w:p w14:paraId="3CDC3531" w14:textId="77777777" w:rsidR="006167C9" w:rsidRPr="00BF430B" w:rsidRDefault="006167C9" w:rsidP="0040343E">
            <w:pPr>
              <w:spacing w:after="200" w:line="276" w:lineRule="auto"/>
              <w:jc w:val="center"/>
            </w:pPr>
            <w:r w:rsidRPr="00BF430B">
              <w:rPr>
                <w:color w:val="000000"/>
              </w:rPr>
              <w:t>SCV029</w:t>
            </w:r>
          </w:p>
        </w:tc>
        <w:tc>
          <w:tcPr>
            <w:tcW w:w="1195" w:type="dxa"/>
            <w:vAlign w:val="bottom"/>
          </w:tcPr>
          <w:p w14:paraId="66F17B68" w14:textId="77777777" w:rsidR="006167C9" w:rsidRPr="00BF430B" w:rsidRDefault="006167C9" w:rsidP="0040343E">
            <w:pPr>
              <w:spacing w:after="200" w:line="276" w:lineRule="auto"/>
            </w:pPr>
            <w:r w:rsidRPr="00BF430B">
              <w:rPr>
                <w:color w:val="000000"/>
              </w:rPr>
              <w:t>1.44</w:t>
            </w:r>
          </w:p>
        </w:tc>
        <w:tc>
          <w:tcPr>
            <w:tcW w:w="1195" w:type="dxa"/>
            <w:vAlign w:val="bottom"/>
          </w:tcPr>
          <w:p w14:paraId="5918201E" w14:textId="77777777" w:rsidR="006167C9" w:rsidRPr="00BF430B" w:rsidRDefault="006167C9" w:rsidP="0040343E">
            <w:pPr>
              <w:spacing w:after="200" w:line="276" w:lineRule="auto"/>
            </w:pPr>
            <w:r w:rsidRPr="00BF430B">
              <w:rPr>
                <w:color w:val="000000"/>
              </w:rPr>
              <w:t>0.86</w:t>
            </w:r>
          </w:p>
        </w:tc>
        <w:tc>
          <w:tcPr>
            <w:tcW w:w="1195" w:type="dxa"/>
            <w:vAlign w:val="bottom"/>
          </w:tcPr>
          <w:p w14:paraId="0D9508DA" w14:textId="77777777" w:rsidR="006167C9" w:rsidRPr="00BF430B" w:rsidRDefault="006167C9" w:rsidP="0040343E">
            <w:pPr>
              <w:spacing w:after="200" w:line="276" w:lineRule="auto"/>
            </w:pPr>
            <w:r w:rsidRPr="00BF430B">
              <w:rPr>
                <w:color w:val="000000"/>
              </w:rPr>
              <w:t>9.13</w:t>
            </w:r>
          </w:p>
        </w:tc>
        <w:tc>
          <w:tcPr>
            <w:tcW w:w="1195" w:type="dxa"/>
            <w:vAlign w:val="bottom"/>
          </w:tcPr>
          <w:p w14:paraId="29814087" w14:textId="77777777" w:rsidR="006167C9" w:rsidRPr="00BF430B" w:rsidRDefault="006167C9" w:rsidP="0040343E">
            <w:pPr>
              <w:spacing w:after="200" w:line="276" w:lineRule="auto"/>
            </w:pPr>
            <w:r w:rsidRPr="00BF430B">
              <w:rPr>
                <w:color w:val="000000"/>
              </w:rPr>
              <w:t>4.20</w:t>
            </w:r>
          </w:p>
        </w:tc>
        <w:tc>
          <w:tcPr>
            <w:tcW w:w="1195" w:type="dxa"/>
            <w:vAlign w:val="bottom"/>
          </w:tcPr>
          <w:p w14:paraId="5E9550C2" w14:textId="77777777" w:rsidR="006167C9" w:rsidRPr="00BF430B" w:rsidRDefault="006167C9" w:rsidP="0040343E">
            <w:pPr>
              <w:spacing w:after="200" w:line="276" w:lineRule="auto"/>
            </w:pPr>
            <w:r w:rsidRPr="00BF430B">
              <w:rPr>
                <w:color w:val="000000"/>
              </w:rPr>
              <w:t>0.64</w:t>
            </w:r>
          </w:p>
        </w:tc>
        <w:tc>
          <w:tcPr>
            <w:tcW w:w="1195" w:type="dxa"/>
            <w:vAlign w:val="bottom"/>
          </w:tcPr>
          <w:p w14:paraId="21481AE3" w14:textId="77777777" w:rsidR="006167C9" w:rsidRPr="00BF430B" w:rsidRDefault="006167C9" w:rsidP="0040343E">
            <w:pPr>
              <w:spacing w:after="200" w:line="276" w:lineRule="auto"/>
            </w:pPr>
            <w:r w:rsidRPr="00BF430B">
              <w:rPr>
                <w:color w:val="000000"/>
              </w:rPr>
              <w:t>0.51</w:t>
            </w:r>
          </w:p>
        </w:tc>
        <w:tc>
          <w:tcPr>
            <w:tcW w:w="1195" w:type="dxa"/>
            <w:vAlign w:val="bottom"/>
          </w:tcPr>
          <w:p w14:paraId="663C4C55" w14:textId="77777777" w:rsidR="006167C9" w:rsidRPr="00BF430B" w:rsidRDefault="006167C9" w:rsidP="0040343E">
            <w:pPr>
              <w:spacing w:after="200" w:line="276" w:lineRule="auto"/>
            </w:pPr>
            <w:r w:rsidRPr="00BF430B">
              <w:rPr>
                <w:color w:val="000000"/>
              </w:rPr>
              <w:t>3.09</w:t>
            </w:r>
          </w:p>
        </w:tc>
        <w:tc>
          <w:tcPr>
            <w:tcW w:w="1195" w:type="dxa"/>
            <w:vAlign w:val="bottom"/>
          </w:tcPr>
          <w:p w14:paraId="324938DD" w14:textId="77777777" w:rsidR="006167C9" w:rsidRPr="00BF430B" w:rsidRDefault="006167C9" w:rsidP="0040343E">
            <w:pPr>
              <w:spacing w:after="200" w:line="276" w:lineRule="auto"/>
            </w:pPr>
            <w:r w:rsidRPr="00BF430B">
              <w:rPr>
                <w:color w:val="000000"/>
              </w:rPr>
              <w:t>2.36</w:t>
            </w:r>
          </w:p>
        </w:tc>
        <w:tc>
          <w:tcPr>
            <w:tcW w:w="1195" w:type="dxa"/>
            <w:vAlign w:val="bottom"/>
          </w:tcPr>
          <w:p w14:paraId="3E1743E9" w14:textId="77777777" w:rsidR="006167C9" w:rsidRPr="00BF430B" w:rsidRDefault="006167C9" w:rsidP="0040343E">
            <w:pPr>
              <w:spacing w:after="200" w:line="276" w:lineRule="auto"/>
            </w:pPr>
            <w:r w:rsidRPr="00BF430B">
              <w:rPr>
                <w:color w:val="000000"/>
              </w:rPr>
              <w:t>7.59</w:t>
            </w:r>
          </w:p>
        </w:tc>
        <w:tc>
          <w:tcPr>
            <w:tcW w:w="1195" w:type="dxa"/>
            <w:vAlign w:val="bottom"/>
          </w:tcPr>
          <w:p w14:paraId="1D952261" w14:textId="77777777" w:rsidR="006167C9" w:rsidRPr="00BF430B" w:rsidRDefault="006167C9" w:rsidP="0040343E">
            <w:pPr>
              <w:spacing w:after="200" w:line="276" w:lineRule="auto"/>
            </w:pPr>
            <w:r w:rsidRPr="00BF430B">
              <w:rPr>
                <w:color w:val="000000"/>
              </w:rPr>
              <w:t>4.33</w:t>
            </w:r>
          </w:p>
        </w:tc>
      </w:tr>
      <w:tr w:rsidR="006167C9" w:rsidRPr="002A3A7B" w14:paraId="0161C514" w14:textId="77777777" w:rsidTr="0040343E">
        <w:tc>
          <w:tcPr>
            <w:tcW w:w="2470" w:type="dxa"/>
            <w:vAlign w:val="bottom"/>
          </w:tcPr>
          <w:p w14:paraId="3403BB2D" w14:textId="77777777" w:rsidR="006167C9" w:rsidRPr="00BF430B" w:rsidRDefault="006167C9" w:rsidP="0040343E">
            <w:pPr>
              <w:spacing w:after="200" w:line="276" w:lineRule="auto"/>
              <w:jc w:val="center"/>
            </w:pPr>
            <w:r w:rsidRPr="00BF430B">
              <w:rPr>
                <w:color w:val="000000"/>
              </w:rPr>
              <w:t>SCV030</w:t>
            </w:r>
          </w:p>
        </w:tc>
        <w:tc>
          <w:tcPr>
            <w:tcW w:w="1195" w:type="dxa"/>
            <w:vAlign w:val="bottom"/>
          </w:tcPr>
          <w:p w14:paraId="0E3077C1" w14:textId="77777777" w:rsidR="006167C9" w:rsidRPr="00BF430B" w:rsidRDefault="006167C9" w:rsidP="0040343E">
            <w:pPr>
              <w:spacing w:after="200" w:line="276" w:lineRule="auto"/>
            </w:pPr>
            <w:r w:rsidRPr="00BF430B">
              <w:rPr>
                <w:color w:val="000000"/>
              </w:rPr>
              <w:t>1.60</w:t>
            </w:r>
          </w:p>
        </w:tc>
        <w:tc>
          <w:tcPr>
            <w:tcW w:w="1195" w:type="dxa"/>
            <w:vAlign w:val="bottom"/>
          </w:tcPr>
          <w:p w14:paraId="746EE8BF" w14:textId="77777777" w:rsidR="006167C9" w:rsidRPr="00BF430B" w:rsidRDefault="006167C9" w:rsidP="0040343E">
            <w:pPr>
              <w:spacing w:after="200" w:line="276" w:lineRule="auto"/>
            </w:pPr>
            <w:r w:rsidRPr="00BF430B">
              <w:rPr>
                <w:color w:val="000000"/>
              </w:rPr>
              <w:t>1.00</w:t>
            </w:r>
          </w:p>
        </w:tc>
        <w:tc>
          <w:tcPr>
            <w:tcW w:w="1195" w:type="dxa"/>
            <w:vAlign w:val="bottom"/>
          </w:tcPr>
          <w:p w14:paraId="5DE3EC15" w14:textId="77777777" w:rsidR="006167C9" w:rsidRPr="00BF430B" w:rsidRDefault="006167C9" w:rsidP="0040343E">
            <w:pPr>
              <w:spacing w:after="200" w:line="276" w:lineRule="auto"/>
            </w:pPr>
            <w:r w:rsidRPr="00BF430B">
              <w:rPr>
                <w:color w:val="000000"/>
              </w:rPr>
              <w:t>6.89</w:t>
            </w:r>
          </w:p>
        </w:tc>
        <w:tc>
          <w:tcPr>
            <w:tcW w:w="1195" w:type="dxa"/>
            <w:vAlign w:val="bottom"/>
          </w:tcPr>
          <w:p w14:paraId="0BE4D5D9" w14:textId="77777777" w:rsidR="006167C9" w:rsidRPr="00BF430B" w:rsidRDefault="006167C9" w:rsidP="0040343E">
            <w:pPr>
              <w:spacing w:after="200" w:line="276" w:lineRule="auto"/>
            </w:pPr>
            <w:r w:rsidRPr="00BF430B">
              <w:rPr>
                <w:color w:val="000000"/>
              </w:rPr>
              <w:t>2.93</w:t>
            </w:r>
          </w:p>
        </w:tc>
        <w:tc>
          <w:tcPr>
            <w:tcW w:w="1195" w:type="dxa"/>
            <w:vAlign w:val="bottom"/>
          </w:tcPr>
          <w:p w14:paraId="64EC8EBE" w14:textId="77777777" w:rsidR="006167C9" w:rsidRPr="00BF430B" w:rsidRDefault="006167C9" w:rsidP="0040343E">
            <w:pPr>
              <w:spacing w:after="200" w:line="276" w:lineRule="auto"/>
            </w:pPr>
            <w:r w:rsidRPr="00BF430B">
              <w:rPr>
                <w:color w:val="000000"/>
              </w:rPr>
              <w:t>0.90</w:t>
            </w:r>
          </w:p>
        </w:tc>
        <w:tc>
          <w:tcPr>
            <w:tcW w:w="1195" w:type="dxa"/>
            <w:vAlign w:val="bottom"/>
          </w:tcPr>
          <w:p w14:paraId="622CEF9B" w14:textId="77777777" w:rsidR="006167C9" w:rsidRPr="00BF430B" w:rsidRDefault="006167C9" w:rsidP="0040343E">
            <w:pPr>
              <w:spacing w:after="200" w:line="276" w:lineRule="auto"/>
            </w:pPr>
            <w:r w:rsidRPr="00BF430B">
              <w:rPr>
                <w:color w:val="000000"/>
              </w:rPr>
              <w:t>1.00</w:t>
            </w:r>
          </w:p>
        </w:tc>
        <w:tc>
          <w:tcPr>
            <w:tcW w:w="1195" w:type="dxa"/>
            <w:vAlign w:val="bottom"/>
          </w:tcPr>
          <w:p w14:paraId="70F0EC51" w14:textId="77777777" w:rsidR="006167C9" w:rsidRPr="00BF430B" w:rsidRDefault="006167C9" w:rsidP="0040343E">
            <w:pPr>
              <w:spacing w:after="200" w:line="276" w:lineRule="auto"/>
            </w:pPr>
            <w:r w:rsidRPr="00BF430B">
              <w:rPr>
                <w:color w:val="000000"/>
              </w:rPr>
              <w:t>2.78</w:t>
            </w:r>
          </w:p>
        </w:tc>
        <w:tc>
          <w:tcPr>
            <w:tcW w:w="1195" w:type="dxa"/>
            <w:vAlign w:val="bottom"/>
          </w:tcPr>
          <w:p w14:paraId="65A6C58D" w14:textId="77777777" w:rsidR="006167C9" w:rsidRPr="00BF430B" w:rsidRDefault="006167C9" w:rsidP="0040343E">
            <w:pPr>
              <w:spacing w:after="200" w:line="276" w:lineRule="auto"/>
            </w:pPr>
            <w:r w:rsidRPr="00BF430B">
              <w:rPr>
                <w:color w:val="000000"/>
              </w:rPr>
              <w:t>2.92</w:t>
            </w:r>
          </w:p>
        </w:tc>
        <w:tc>
          <w:tcPr>
            <w:tcW w:w="1195" w:type="dxa"/>
            <w:vAlign w:val="bottom"/>
          </w:tcPr>
          <w:p w14:paraId="49F5A23D" w14:textId="77777777" w:rsidR="006167C9" w:rsidRPr="00BF430B" w:rsidRDefault="006167C9" w:rsidP="0040343E">
            <w:pPr>
              <w:spacing w:after="200" w:line="276" w:lineRule="auto"/>
            </w:pPr>
            <w:r w:rsidRPr="00BF430B">
              <w:rPr>
                <w:color w:val="000000"/>
              </w:rPr>
              <w:t>5.50</w:t>
            </w:r>
          </w:p>
        </w:tc>
        <w:tc>
          <w:tcPr>
            <w:tcW w:w="1195" w:type="dxa"/>
            <w:vAlign w:val="bottom"/>
          </w:tcPr>
          <w:p w14:paraId="6F5DED34" w14:textId="77777777" w:rsidR="006167C9" w:rsidRPr="00BF430B" w:rsidRDefault="006167C9" w:rsidP="0040343E">
            <w:pPr>
              <w:spacing w:after="200" w:line="276" w:lineRule="auto"/>
            </w:pPr>
            <w:r w:rsidRPr="00BF430B">
              <w:rPr>
                <w:color w:val="000000"/>
              </w:rPr>
              <w:t>3.17</w:t>
            </w:r>
          </w:p>
        </w:tc>
      </w:tr>
      <w:tr w:rsidR="006167C9" w:rsidRPr="002A3A7B" w14:paraId="1A779C99" w14:textId="77777777" w:rsidTr="0040343E">
        <w:tc>
          <w:tcPr>
            <w:tcW w:w="2470" w:type="dxa"/>
            <w:vAlign w:val="bottom"/>
          </w:tcPr>
          <w:p w14:paraId="1ED23402" w14:textId="77777777" w:rsidR="006167C9" w:rsidRPr="00BF430B" w:rsidRDefault="006167C9" w:rsidP="0040343E">
            <w:pPr>
              <w:spacing w:after="200" w:line="276" w:lineRule="auto"/>
              <w:jc w:val="center"/>
            </w:pPr>
            <w:r w:rsidRPr="00BF430B">
              <w:rPr>
                <w:color w:val="000000"/>
              </w:rPr>
              <w:t>SCV035</w:t>
            </w:r>
          </w:p>
        </w:tc>
        <w:tc>
          <w:tcPr>
            <w:tcW w:w="1195" w:type="dxa"/>
            <w:vAlign w:val="bottom"/>
          </w:tcPr>
          <w:p w14:paraId="0121FCDC" w14:textId="77777777" w:rsidR="006167C9" w:rsidRPr="00BF430B" w:rsidRDefault="006167C9" w:rsidP="0040343E">
            <w:pPr>
              <w:spacing w:after="200" w:line="276" w:lineRule="auto"/>
            </w:pPr>
            <w:r w:rsidRPr="00BF430B">
              <w:rPr>
                <w:color w:val="000000"/>
              </w:rPr>
              <w:t>1.73</w:t>
            </w:r>
          </w:p>
        </w:tc>
        <w:tc>
          <w:tcPr>
            <w:tcW w:w="1195" w:type="dxa"/>
            <w:vAlign w:val="bottom"/>
          </w:tcPr>
          <w:p w14:paraId="0FEE3185" w14:textId="77777777" w:rsidR="006167C9" w:rsidRPr="00BF430B" w:rsidRDefault="006167C9" w:rsidP="0040343E">
            <w:pPr>
              <w:spacing w:after="200" w:line="276" w:lineRule="auto"/>
            </w:pPr>
            <w:r w:rsidRPr="00BF430B">
              <w:rPr>
                <w:color w:val="000000"/>
              </w:rPr>
              <w:t>0.83</w:t>
            </w:r>
          </w:p>
        </w:tc>
        <w:tc>
          <w:tcPr>
            <w:tcW w:w="1195" w:type="dxa"/>
            <w:vAlign w:val="bottom"/>
          </w:tcPr>
          <w:p w14:paraId="3FEE6FE1" w14:textId="77777777" w:rsidR="006167C9" w:rsidRPr="00BF430B" w:rsidRDefault="006167C9" w:rsidP="0040343E">
            <w:pPr>
              <w:spacing w:after="200" w:line="276" w:lineRule="auto"/>
            </w:pPr>
            <w:r w:rsidRPr="00BF430B">
              <w:rPr>
                <w:color w:val="000000"/>
              </w:rPr>
              <w:t>8.29</w:t>
            </w:r>
          </w:p>
        </w:tc>
        <w:tc>
          <w:tcPr>
            <w:tcW w:w="1195" w:type="dxa"/>
            <w:vAlign w:val="bottom"/>
          </w:tcPr>
          <w:p w14:paraId="3946ED0C" w14:textId="77777777" w:rsidR="006167C9" w:rsidRPr="00BF430B" w:rsidRDefault="006167C9" w:rsidP="0040343E">
            <w:pPr>
              <w:spacing w:after="200" w:line="276" w:lineRule="auto"/>
            </w:pPr>
            <w:r w:rsidRPr="00BF430B">
              <w:rPr>
                <w:color w:val="000000"/>
              </w:rPr>
              <w:t>2.62</w:t>
            </w:r>
          </w:p>
        </w:tc>
        <w:tc>
          <w:tcPr>
            <w:tcW w:w="1195" w:type="dxa"/>
            <w:vAlign w:val="bottom"/>
          </w:tcPr>
          <w:p w14:paraId="7100A4D2" w14:textId="77777777" w:rsidR="006167C9" w:rsidRPr="00BF430B" w:rsidRDefault="006167C9" w:rsidP="0040343E">
            <w:pPr>
              <w:spacing w:after="200" w:line="276" w:lineRule="auto"/>
            </w:pPr>
            <w:r w:rsidRPr="00BF430B">
              <w:rPr>
                <w:color w:val="000000"/>
              </w:rPr>
              <w:t>0.79</w:t>
            </w:r>
          </w:p>
        </w:tc>
        <w:tc>
          <w:tcPr>
            <w:tcW w:w="1195" w:type="dxa"/>
            <w:vAlign w:val="bottom"/>
          </w:tcPr>
          <w:p w14:paraId="40C006B9" w14:textId="77777777" w:rsidR="006167C9" w:rsidRPr="00BF430B" w:rsidRDefault="006167C9" w:rsidP="0040343E">
            <w:pPr>
              <w:spacing w:after="200" w:line="276" w:lineRule="auto"/>
            </w:pPr>
            <w:r w:rsidRPr="00BF430B">
              <w:rPr>
                <w:color w:val="000000"/>
              </w:rPr>
              <w:t>0.69</w:t>
            </w:r>
          </w:p>
        </w:tc>
        <w:tc>
          <w:tcPr>
            <w:tcW w:w="1195" w:type="dxa"/>
            <w:vAlign w:val="bottom"/>
          </w:tcPr>
          <w:p w14:paraId="21CEB98E" w14:textId="77777777" w:rsidR="006167C9" w:rsidRPr="00BF430B" w:rsidRDefault="006167C9" w:rsidP="0040343E">
            <w:pPr>
              <w:spacing w:after="200" w:line="276" w:lineRule="auto"/>
            </w:pPr>
            <w:r w:rsidRPr="00BF430B">
              <w:rPr>
                <w:color w:val="000000"/>
              </w:rPr>
              <w:t>2.97</w:t>
            </w:r>
          </w:p>
        </w:tc>
        <w:tc>
          <w:tcPr>
            <w:tcW w:w="1195" w:type="dxa"/>
            <w:vAlign w:val="bottom"/>
          </w:tcPr>
          <w:p w14:paraId="12B147F8" w14:textId="77777777" w:rsidR="006167C9" w:rsidRPr="00BF430B" w:rsidRDefault="006167C9" w:rsidP="0040343E">
            <w:pPr>
              <w:spacing w:after="200" w:line="276" w:lineRule="auto"/>
            </w:pPr>
            <w:r w:rsidRPr="00BF430B">
              <w:rPr>
                <w:color w:val="000000"/>
              </w:rPr>
              <w:t>1.74</w:t>
            </w:r>
          </w:p>
        </w:tc>
        <w:tc>
          <w:tcPr>
            <w:tcW w:w="1195" w:type="dxa"/>
            <w:vAlign w:val="bottom"/>
          </w:tcPr>
          <w:p w14:paraId="36229E3B" w14:textId="77777777" w:rsidR="006167C9" w:rsidRPr="00BF430B" w:rsidRDefault="006167C9" w:rsidP="0040343E">
            <w:pPr>
              <w:spacing w:after="200" w:line="276" w:lineRule="auto"/>
            </w:pPr>
            <w:r w:rsidRPr="00BF430B">
              <w:rPr>
                <w:color w:val="000000"/>
              </w:rPr>
              <w:t>6.81</w:t>
            </w:r>
          </w:p>
        </w:tc>
        <w:tc>
          <w:tcPr>
            <w:tcW w:w="1195" w:type="dxa"/>
            <w:vAlign w:val="bottom"/>
          </w:tcPr>
          <w:p w14:paraId="691D0C8E" w14:textId="77777777" w:rsidR="006167C9" w:rsidRPr="00BF430B" w:rsidRDefault="006167C9" w:rsidP="0040343E">
            <w:pPr>
              <w:spacing w:after="200" w:line="276" w:lineRule="auto"/>
            </w:pPr>
            <w:r w:rsidRPr="00BF430B">
              <w:rPr>
                <w:color w:val="000000"/>
              </w:rPr>
              <w:t>2.56</w:t>
            </w:r>
          </w:p>
        </w:tc>
      </w:tr>
      <w:tr w:rsidR="006167C9" w:rsidRPr="002A3A7B" w14:paraId="773E8BC8" w14:textId="77777777" w:rsidTr="0040343E">
        <w:tc>
          <w:tcPr>
            <w:tcW w:w="2470" w:type="dxa"/>
            <w:vAlign w:val="bottom"/>
          </w:tcPr>
          <w:p w14:paraId="79BF5A77" w14:textId="77777777" w:rsidR="006167C9" w:rsidRPr="00BF430B" w:rsidRDefault="006167C9" w:rsidP="0040343E">
            <w:pPr>
              <w:spacing w:after="200" w:line="276" w:lineRule="auto"/>
              <w:jc w:val="center"/>
            </w:pPr>
            <w:r w:rsidRPr="00BF430B">
              <w:rPr>
                <w:color w:val="000000"/>
              </w:rPr>
              <w:t>SCV036</w:t>
            </w:r>
          </w:p>
        </w:tc>
        <w:tc>
          <w:tcPr>
            <w:tcW w:w="1195" w:type="dxa"/>
            <w:vAlign w:val="bottom"/>
          </w:tcPr>
          <w:p w14:paraId="3CFE92F9" w14:textId="77777777" w:rsidR="006167C9" w:rsidRPr="00BF430B" w:rsidRDefault="006167C9" w:rsidP="0040343E">
            <w:pPr>
              <w:spacing w:after="200" w:line="276" w:lineRule="auto"/>
            </w:pPr>
            <w:r w:rsidRPr="00BF430B">
              <w:rPr>
                <w:color w:val="000000"/>
              </w:rPr>
              <w:t>1.69</w:t>
            </w:r>
          </w:p>
        </w:tc>
        <w:tc>
          <w:tcPr>
            <w:tcW w:w="1195" w:type="dxa"/>
            <w:vAlign w:val="bottom"/>
          </w:tcPr>
          <w:p w14:paraId="0D592B29" w14:textId="77777777" w:rsidR="006167C9" w:rsidRPr="00BF430B" w:rsidRDefault="006167C9" w:rsidP="0040343E">
            <w:pPr>
              <w:spacing w:after="200" w:line="276" w:lineRule="auto"/>
            </w:pPr>
            <w:r w:rsidRPr="00BF430B">
              <w:rPr>
                <w:color w:val="000000"/>
              </w:rPr>
              <w:t>0.76</w:t>
            </w:r>
          </w:p>
        </w:tc>
        <w:tc>
          <w:tcPr>
            <w:tcW w:w="1195" w:type="dxa"/>
            <w:vAlign w:val="bottom"/>
          </w:tcPr>
          <w:p w14:paraId="30D9690F" w14:textId="77777777" w:rsidR="006167C9" w:rsidRPr="00BF430B" w:rsidRDefault="006167C9" w:rsidP="0040343E">
            <w:pPr>
              <w:spacing w:after="200" w:line="276" w:lineRule="auto"/>
            </w:pPr>
            <w:r w:rsidRPr="00BF430B">
              <w:rPr>
                <w:color w:val="000000"/>
              </w:rPr>
              <w:t>8.63</w:t>
            </w:r>
          </w:p>
        </w:tc>
        <w:tc>
          <w:tcPr>
            <w:tcW w:w="1195" w:type="dxa"/>
            <w:vAlign w:val="bottom"/>
          </w:tcPr>
          <w:p w14:paraId="1FA041E3" w14:textId="77777777" w:rsidR="006167C9" w:rsidRPr="00BF430B" w:rsidRDefault="006167C9" w:rsidP="0040343E">
            <w:pPr>
              <w:spacing w:after="200" w:line="276" w:lineRule="auto"/>
            </w:pPr>
            <w:r w:rsidRPr="00BF430B">
              <w:rPr>
                <w:color w:val="000000"/>
              </w:rPr>
              <w:t>3.07</w:t>
            </w:r>
          </w:p>
        </w:tc>
        <w:tc>
          <w:tcPr>
            <w:tcW w:w="1195" w:type="dxa"/>
            <w:vAlign w:val="bottom"/>
          </w:tcPr>
          <w:p w14:paraId="620C6858" w14:textId="77777777" w:rsidR="006167C9" w:rsidRPr="00BF430B" w:rsidRDefault="006167C9" w:rsidP="0040343E">
            <w:pPr>
              <w:spacing w:after="200" w:line="276" w:lineRule="auto"/>
            </w:pPr>
            <w:r w:rsidRPr="00BF430B">
              <w:rPr>
                <w:color w:val="000000"/>
              </w:rPr>
              <w:t>0.70</w:t>
            </w:r>
          </w:p>
        </w:tc>
        <w:tc>
          <w:tcPr>
            <w:tcW w:w="1195" w:type="dxa"/>
            <w:vAlign w:val="bottom"/>
          </w:tcPr>
          <w:p w14:paraId="110BF1BB" w14:textId="77777777" w:rsidR="006167C9" w:rsidRPr="00BF430B" w:rsidRDefault="006167C9" w:rsidP="0040343E">
            <w:pPr>
              <w:spacing w:after="200" w:line="276" w:lineRule="auto"/>
            </w:pPr>
            <w:r w:rsidRPr="00BF430B">
              <w:rPr>
                <w:color w:val="000000"/>
              </w:rPr>
              <w:t>0.54</w:t>
            </w:r>
          </w:p>
        </w:tc>
        <w:tc>
          <w:tcPr>
            <w:tcW w:w="1195" w:type="dxa"/>
            <w:vAlign w:val="bottom"/>
          </w:tcPr>
          <w:p w14:paraId="12454CC8" w14:textId="77777777" w:rsidR="006167C9" w:rsidRPr="00BF430B" w:rsidRDefault="006167C9" w:rsidP="0040343E">
            <w:pPr>
              <w:spacing w:after="200" w:line="276" w:lineRule="auto"/>
            </w:pPr>
            <w:r w:rsidRPr="00BF430B">
              <w:rPr>
                <w:color w:val="000000"/>
              </w:rPr>
              <w:t>3.10</w:t>
            </w:r>
          </w:p>
        </w:tc>
        <w:tc>
          <w:tcPr>
            <w:tcW w:w="1195" w:type="dxa"/>
            <w:vAlign w:val="bottom"/>
          </w:tcPr>
          <w:p w14:paraId="079F50D4" w14:textId="77777777" w:rsidR="006167C9" w:rsidRPr="00BF430B" w:rsidRDefault="006167C9" w:rsidP="0040343E">
            <w:pPr>
              <w:spacing w:after="200" w:line="276" w:lineRule="auto"/>
            </w:pPr>
            <w:r w:rsidRPr="00BF430B">
              <w:rPr>
                <w:color w:val="000000"/>
              </w:rPr>
              <w:t>1.86</w:t>
            </w:r>
          </w:p>
        </w:tc>
        <w:tc>
          <w:tcPr>
            <w:tcW w:w="1195" w:type="dxa"/>
            <w:vAlign w:val="bottom"/>
          </w:tcPr>
          <w:p w14:paraId="05EC8307" w14:textId="77777777" w:rsidR="006167C9" w:rsidRPr="00BF430B" w:rsidRDefault="006167C9" w:rsidP="0040343E">
            <w:pPr>
              <w:spacing w:after="200" w:line="276" w:lineRule="auto"/>
            </w:pPr>
            <w:r w:rsidRPr="00BF430B">
              <w:rPr>
                <w:color w:val="000000"/>
              </w:rPr>
              <w:t>7.07</w:t>
            </w:r>
          </w:p>
        </w:tc>
        <w:tc>
          <w:tcPr>
            <w:tcW w:w="1195" w:type="dxa"/>
            <w:vAlign w:val="bottom"/>
          </w:tcPr>
          <w:p w14:paraId="5D6B44E2" w14:textId="77777777" w:rsidR="006167C9" w:rsidRPr="00BF430B" w:rsidRDefault="006167C9" w:rsidP="0040343E">
            <w:pPr>
              <w:spacing w:after="200" w:line="276" w:lineRule="auto"/>
            </w:pPr>
            <w:r w:rsidRPr="00BF430B">
              <w:rPr>
                <w:color w:val="000000"/>
              </w:rPr>
              <w:t>3.03</w:t>
            </w:r>
          </w:p>
        </w:tc>
      </w:tr>
      <w:tr w:rsidR="006167C9" w:rsidRPr="002A3A7B" w14:paraId="0B6B889E" w14:textId="77777777" w:rsidTr="0040343E">
        <w:tc>
          <w:tcPr>
            <w:tcW w:w="2470" w:type="dxa"/>
            <w:vAlign w:val="bottom"/>
          </w:tcPr>
          <w:p w14:paraId="35857743" w14:textId="77777777" w:rsidR="006167C9" w:rsidRPr="00BF430B" w:rsidRDefault="006167C9" w:rsidP="0040343E">
            <w:pPr>
              <w:spacing w:after="200" w:line="276" w:lineRule="auto"/>
              <w:jc w:val="center"/>
            </w:pPr>
            <w:r w:rsidRPr="00BF430B">
              <w:rPr>
                <w:color w:val="000000"/>
              </w:rPr>
              <w:t>SCV037</w:t>
            </w:r>
          </w:p>
        </w:tc>
        <w:tc>
          <w:tcPr>
            <w:tcW w:w="1195" w:type="dxa"/>
            <w:vAlign w:val="bottom"/>
          </w:tcPr>
          <w:p w14:paraId="5C3D05B4" w14:textId="77777777" w:rsidR="006167C9" w:rsidRPr="00BF430B" w:rsidRDefault="006167C9" w:rsidP="0040343E">
            <w:pPr>
              <w:spacing w:after="200" w:line="276" w:lineRule="auto"/>
            </w:pPr>
            <w:r w:rsidRPr="00BF430B">
              <w:rPr>
                <w:color w:val="000000"/>
              </w:rPr>
              <w:t>1.71</w:t>
            </w:r>
          </w:p>
        </w:tc>
        <w:tc>
          <w:tcPr>
            <w:tcW w:w="1195" w:type="dxa"/>
            <w:vAlign w:val="bottom"/>
          </w:tcPr>
          <w:p w14:paraId="2C10A55B" w14:textId="77777777" w:rsidR="006167C9" w:rsidRPr="00BF430B" w:rsidRDefault="006167C9" w:rsidP="0040343E">
            <w:pPr>
              <w:spacing w:after="200" w:line="276" w:lineRule="auto"/>
            </w:pPr>
            <w:r w:rsidRPr="00BF430B">
              <w:rPr>
                <w:color w:val="000000"/>
              </w:rPr>
              <w:t>0.95</w:t>
            </w:r>
          </w:p>
        </w:tc>
        <w:tc>
          <w:tcPr>
            <w:tcW w:w="1195" w:type="dxa"/>
            <w:vAlign w:val="bottom"/>
          </w:tcPr>
          <w:p w14:paraId="15A45B2B" w14:textId="77777777" w:rsidR="006167C9" w:rsidRPr="00BF430B" w:rsidRDefault="006167C9" w:rsidP="0040343E">
            <w:pPr>
              <w:spacing w:after="200" w:line="276" w:lineRule="auto"/>
            </w:pPr>
            <w:r w:rsidRPr="00BF430B">
              <w:rPr>
                <w:color w:val="000000"/>
              </w:rPr>
              <w:t>8.26</w:t>
            </w:r>
          </w:p>
        </w:tc>
        <w:tc>
          <w:tcPr>
            <w:tcW w:w="1195" w:type="dxa"/>
            <w:vAlign w:val="bottom"/>
          </w:tcPr>
          <w:p w14:paraId="5D4A428E" w14:textId="77777777" w:rsidR="006167C9" w:rsidRPr="00BF430B" w:rsidRDefault="006167C9" w:rsidP="0040343E">
            <w:pPr>
              <w:spacing w:after="200" w:line="276" w:lineRule="auto"/>
            </w:pPr>
            <w:r w:rsidRPr="00BF430B">
              <w:rPr>
                <w:color w:val="000000"/>
              </w:rPr>
              <w:t>2.46</w:t>
            </w:r>
          </w:p>
        </w:tc>
        <w:tc>
          <w:tcPr>
            <w:tcW w:w="1195" w:type="dxa"/>
            <w:vAlign w:val="bottom"/>
          </w:tcPr>
          <w:p w14:paraId="04E83BCC" w14:textId="77777777" w:rsidR="006167C9" w:rsidRPr="00BF430B" w:rsidRDefault="006167C9" w:rsidP="0040343E">
            <w:pPr>
              <w:spacing w:after="200" w:line="276" w:lineRule="auto"/>
            </w:pPr>
            <w:r w:rsidRPr="00BF430B">
              <w:rPr>
                <w:color w:val="000000"/>
              </w:rPr>
              <w:t>0.70</w:t>
            </w:r>
          </w:p>
        </w:tc>
        <w:tc>
          <w:tcPr>
            <w:tcW w:w="1195" w:type="dxa"/>
            <w:vAlign w:val="bottom"/>
          </w:tcPr>
          <w:p w14:paraId="5C4ABE66" w14:textId="77777777" w:rsidR="006167C9" w:rsidRPr="00BF430B" w:rsidRDefault="006167C9" w:rsidP="0040343E">
            <w:pPr>
              <w:spacing w:after="200" w:line="276" w:lineRule="auto"/>
            </w:pPr>
            <w:r w:rsidRPr="00BF430B">
              <w:rPr>
                <w:color w:val="000000"/>
              </w:rPr>
              <w:t>0.56</w:t>
            </w:r>
          </w:p>
        </w:tc>
        <w:tc>
          <w:tcPr>
            <w:tcW w:w="1195" w:type="dxa"/>
            <w:vAlign w:val="bottom"/>
          </w:tcPr>
          <w:p w14:paraId="3A773F39" w14:textId="77777777" w:rsidR="006167C9" w:rsidRPr="00BF430B" w:rsidRDefault="006167C9" w:rsidP="0040343E">
            <w:pPr>
              <w:spacing w:after="200" w:line="276" w:lineRule="auto"/>
            </w:pPr>
            <w:r w:rsidRPr="00BF430B">
              <w:rPr>
                <w:color w:val="000000"/>
              </w:rPr>
              <w:t>2.95</w:t>
            </w:r>
          </w:p>
        </w:tc>
        <w:tc>
          <w:tcPr>
            <w:tcW w:w="1195" w:type="dxa"/>
            <w:vAlign w:val="bottom"/>
          </w:tcPr>
          <w:p w14:paraId="0BC14454" w14:textId="77777777" w:rsidR="006167C9" w:rsidRPr="00BF430B" w:rsidRDefault="006167C9" w:rsidP="0040343E">
            <w:pPr>
              <w:spacing w:after="200" w:line="276" w:lineRule="auto"/>
            </w:pPr>
            <w:r w:rsidRPr="00BF430B">
              <w:rPr>
                <w:color w:val="000000"/>
              </w:rPr>
              <w:t>1.60</w:t>
            </w:r>
          </w:p>
        </w:tc>
        <w:tc>
          <w:tcPr>
            <w:tcW w:w="1195" w:type="dxa"/>
            <w:vAlign w:val="bottom"/>
          </w:tcPr>
          <w:p w14:paraId="1066FD18" w14:textId="77777777" w:rsidR="006167C9" w:rsidRPr="00BF430B" w:rsidRDefault="006167C9" w:rsidP="0040343E">
            <w:pPr>
              <w:spacing w:after="200" w:line="276" w:lineRule="auto"/>
            </w:pPr>
            <w:r w:rsidRPr="00BF430B">
              <w:rPr>
                <w:color w:val="000000"/>
              </w:rPr>
              <w:t>6.79</w:t>
            </w:r>
          </w:p>
        </w:tc>
        <w:tc>
          <w:tcPr>
            <w:tcW w:w="1195" w:type="dxa"/>
            <w:vAlign w:val="bottom"/>
          </w:tcPr>
          <w:p w14:paraId="5A084C7F" w14:textId="77777777" w:rsidR="006167C9" w:rsidRPr="00BF430B" w:rsidRDefault="006167C9" w:rsidP="0040343E">
            <w:pPr>
              <w:spacing w:after="200" w:line="276" w:lineRule="auto"/>
            </w:pPr>
            <w:r w:rsidRPr="00BF430B">
              <w:rPr>
                <w:color w:val="000000"/>
              </w:rPr>
              <w:t>2.39</w:t>
            </w:r>
          </w:p>
        </w:tc>
      </w:tr>
      <w:tr w:rsidR="006167C9" w:rsidRPr="002A3A7B" w14:paraId="2343BFE1" w14:textId="77777777" w:rsidTr="0040343E">
        <w:tc>
          <w:tcPr>
            <w:tcW w:w="2470" w:type="dxa"/>
            <w:vAlign w:val="bottom"/>
          </w:tcPr>
          <w:p w14:paraId="3764DF21" w14:textId="77777777" w:rsidR="006167C9" w:rsidRPr="002C769D" w:rsidRDefault="006167C9" w:rsidP="0040343E">
            <w:pPr>
              <w:spacing w:after="200" w:line="276" w:lineRule="auto"/>
              <w:jc w:val="center"/>
              <w:rPr>
                <w:color w:val="000000"/>
              </w:rPr>
            </w:pPr>
            <w:r w:rsidRPr="002C769D">
              <w:rPr>
                <w:color w:val="000000"/>
              </w:rPr>
              <w:t>GFP (inf+inflys)</w:t>
            </w:r>
          </w:p>
        </w:tc>
        <w:tc>
          <w:tcPr>
            <w:tcW w:w="1195" w:type="dxa"/>
            <w:vAlign w:val="bottom"/>
          </w:tcPr>
          <w:p w14:paraId="33D0C4A3" w14:textId="77777777" w:rsidR="006167C9" w:rsidRPr="002C769D" w:rsidRDefault="006167C9" w:rsidP="0040343E">
            <w:pPr>
              <w:spacing w:after="200" w:line="276" w:lineRule="auto"/>
              <w:rPr>
                <w:color w:val="000000"/>
              </w:rPr>
            </w:pPr>
            <w:r w:rsidRPr="002C769D">
              <w:rPr>
                <w:color w:val="000000"/>
              </w:rPr>
              <w:t>1.39</w:t>
            </w:r>
          </w:p>
        </w:tc>
        <w:tc>
          <w:tcPr>
            <w:tcW w:w="1195" w:type="dxa"/>
            <w:vAlign w:val="bottom"/>
          </w:tcPr>
          <w:p w14:paraId="6B147E46" w14:textId="77777777" w:rsidR="006167C9" w:rsidRPr="002C769D" w:rsidRDefault="006167C9" w:rsidP="0040343E">
            <w:pPr>
              <w:spacing w:after="200" w:line="276" w:lineRule="auto"/>
              <w:rPr>
                <w:color w:val="000000"/>
              </w:rPr>
            </w:pPr>
            <w:r w:rsidRPr="002C769D">
              <w:rPr>
                <w:color w:val="000000"/>
              </w:rPr>
              <w:t>0.92</w:t>
            </w:r>
          </w:p>
        </w:tc>
        <w:tc>
          <w:tcPr>
            <w:tcW w:w="1195" w:type="dxa"/>
            <w:vAlign w:val="bottom"/>
          </w:tcPr>
          <w:p w14:paraId="0C3D3433" w14:textId="77777777" w:rsidR="006167C9" w:rsidRPr="002C769D" w:rsidRDefault="006167C9" w:rsidP="0040343E">
            <w:pPr>
              <w:spacing w:after="200" w:line="276" w:lineRule="auto"/>
              <w:rPr>
                <w:color w:val="000000"/>
              </w:rPr>
            </w:pPr>
            <w:r w:rsidRPr="002C769D">
              <w:rPr>
                <w:color w:val="000000"/>
              </w:rPr>
              <w:t>6.65</w:t>
            </w:r>
          </w:p>
        </w:tc>
        <w:tc>
          <w:tcPr>
            <w:tcW w:w="1195" w:type="dxa"/>
            <w:vAlign w:val="bottom"/>
          </w:tcPr>
          <w:p w14:paraId="23084A3E" w14:textId="77777777" w:rsidR="006167C9" w:rsidRPr="002C769D" w:rsidRDefault="006167C9" w:rsidP="0040343E">
            <w:pPr>
              <w:spacing w:after="200" w:line="276" w:lineRule="auto"/>
              <w:rPr>
                <w:color w:val="000000"/>
              </w:rPr>
            </w:pPr>
            <w:r w:rsidRPr="002C769D">
              <w:rPr>
                <w:color w:val="000000"/>
              </w:rPr>
              <w:t>1.46</w:t>
            </w:r>
          </w:p>
        </w:tc>
        <w:tc>
          <w:tcPr>
            <w:tcW w:w="1195" w:type="dxa"/>
            <w:vAlign w:val="bottom"/>
          </w:tcPr>
          <w:p w14:paraId="1014EB77" w14:textId="77777777" w:rsidR="006167C9" w:rsidRPr="002C769D" w:rsidRDefault="006167C9" w:rsidP="0040343E">
            <w:pPr>
              <w:spacing w:after="200" w:line="276" w:lineRule="auto"/>
              <w:rPr>
                <w:color w:val="000000"/>
              </w:rPr>
            </w:pPr>
            <w:r w:rsidRPr="002C769D">
              <w:rPr>
                <w:color w:val="000000"/>
              </w:rPr>
              <w:t>0.74</w:t>
            </w:r>
          </w:p>
        </w:tc>
        <w:tc>
          <w:tcPr>
            <w:tcW w:w="1195" w:type="dxa"/>
            <w:vAlign w:val="bottom"/>
          </w:tcPr>
          <w:p w14:paraId="0D99FDE3" w14:textId="77777777" w:rsidR="006167C9" w:rsidRPr="002C769D" w:rsidRDefault="006167C9" w:rsidP="0040343E">
            <w:pPr>
              <w:spacing w:after="200" w:line="276" w:lineRule="auto"/>
              <w:rPr>
                <w:color w:val="000000"/>
              </w:rPr>
            </w:pPr>
            <w:r w:rsidRPr="002C769D">
              <w:rPr>
                <w:color w:val="000000"/>
              </w:rPr>
              <w:t>0.46</w:t>
            </w:r>
          </w:p>
        </w:tc>
        <w:tc>
          <w:tcPr>
            <w:tcW w:w="1195" w:type="dxa"/>
            <w:vAlign w:val="bottom"/>
          </w:tcPr>
          <w:p w14:paraId="67ADB625" w14:textId="77777777" w:rsidR="006167C9" w:rsidRPr="002C769D" w:rsidRDefault="006167C9" w:rsidP="0040343E">
            <w:pPr>
              <w:spacing w:after="200" w:line="276" w:lineRule="auto"/>
              <w:rPr>
                <w:color w:val="000000"/>
              </w:rPr>
            </w:pPr>
            <w:r w:rsidRPr="002C769D">
              <w:rPr>
                <w:color w:val="000000"/>
              </w:rPr>
              <w:t>2.14</w:t>
            </w:r>
          </w:p>
        </w:tc>
        <w:tc>
          <w:tcPr>
            <w:tcW w:w="1195" w:type="dxa"/>
            <w:vAlign w:val="bottom"/>
          </w:tcPr>
          <w:p w14:paraId="0E318AA0" w14:textId="77777777" w:rsidR="006167C9" w:rsidRPr="002C769D" w:rsidRDefault="006167C9" w:rsidP="0040343E">
            <w:pPr>
              <w:spacing w:after="200" w:line="276" w:lineRule="auto"/>
              <w:rPr>
                <w:color w:val="000000"/>
              </w:rPr>
            </w:pPr>
            <w:r w:rsidRPr="002C769D">
              <w:rPr>
                <w:color w:val="000000"/>
              </w:rPr>
              <w:t>1.05</w:t>
            </w:r>
          </w:p>
        </w:tc>
        <w:tc>
          <w:tcPr>
            <w:tcW w:w="1195" w:type="dxa"/>
            <w:vAlign w:val="bottom"/>
          </w:tcPr>
          <w:p w14:paraId="1D9FE628" w14:textId="77777777" w:rsidR="006167C9" w:rsidRPr="002C769D" w:rsidRDefault="006167C9" w:rsidP="0040343E">
            <w:pPr>
              <w:spacing w:after="200" w:line="276" w:lineRule="auto"/>
              <w:rPr>
                <w:color w:val="000000"/>
              </w:rPr>
            </w:pPr>
            <w:r w:rsidRPr="002C769D">
              <w:rPr>
                <w:color w:val="000000"/>
              </w:rPr>
              <w:t>5.58</w:t>
            </w:r>
          </w:p>
        </w:tc>
        <w:tc>
          <w:tcPr>
            <w:tcW w:w="1195" w:type="dxa"/>
            <w:vAlign w:val="bottom"/>
          </w:tcPr>
          <w:p w14:paraId="1A4D51B1" w14:textId="77777777" w:rsidR="006167C9" w:rsidRPr="002C769D" w:rsidRDefault="006167C9" w:rsidP="0040343E">
            <w:pPr>
              <w:spacing w:after="200" w:line="276" w:lineRule="auto"/>
              <w:rPr>
                <w:color w:val="000000"/>
              </w:rPr>
            </w:pPr>
            <w:r w:rsidRPr="002C769D">
              <w:rPr>
                <w:color w:val="000000"/>
              </w:rPr>
              <w:t>1.60</w:t>
            </w:r>
          </w:p>
        </w:tc>
      </w:tr>
      <w:tr w:rsidR="006167C9" w:rsidRPr="002A3A7B" w14:paraId="14BBAD94" w14:textId="77777777" w:rsidTr="0040343E">
        <w:tc>
          <w:tcPr>
            <w:tcW w:w="2470" w:type="dxa"/>
            <w:vAlign w:val="bottom"/>
          </w:tcPr>
          <w:p w14:paraId="7924E6A3" w14:textId="77777777" w:rsidR="006167C9" w:rsidRPr="002C769D" w:rsidRDefault="006167C9" w:rsidP="0040343E">
            <w:pPr>
              <w:spacing w:after="200" w:line="276" w:lineRule="auto"/>
              <w:jc w:val="center"/>
              <w:rPr>
                <w:color w:val="000000"/>
              </w:rPr>
            </w:pPr>
            <w:r w:rsidRPr="002C769D">
              <w:rPr>
                <w:color w:val="000000"/>
              </w:rPr>
              <w:t>mCherry (inf+inflys)</w:t>
            </w:r>
          </w:p>
        </w:tc>
        <w:tc>
          <w:tcPr>
            <w:tcW w:w="1195" w:type="dxa"/>
            <w:vAlign w:val="bottom"/>
          </w:tcPr>
          <w:p w14:paraId="17B0FB7F" w14:textId="77777777" w:rsidR="006167C9" w:rsidRPr="002C769D" w:rsidRDefault="006167C9" w:rsidP="0040343E">
            <w:pPr>
              <w:spacing w:after="200" w:line="276" w:lineRule="auto"/>
              <w:rPr>
                <w:color w:val="000000"/>
              </w:rPr>
            </w:pPr>
            <w:r w:rsidRPr="002C769D">
              <w:rPr>
                <w:color w:val="000000"/>
              </w:rPr>
              <w:t>1.65</w:t>
            </w:r>
          </w:p>
        </w:tc>
        <w:tc>
          <w:tcPr>
            <w:tcW w:w="1195" w:type="dxa"/>
            <w:vAlign w:val="bottom"/>
          </w:tcPr>
          <w:p w14:paraId="7BACE969" w14:textId="77777777" w:rsidR="006167C9" w:rsidRPr="002C769D" w:rsidRDefault="006167C9" w:rsidP="0040343E">
            <w:pPr>
              <w:spacing w:after="200" w:line="276" w:lineRule="auto"/>
              <w:rPr>
                <w:color w:val="000000"/>
              </w:rPr>
            </w:pPr>
            <w:r w:rsidRPr="002C769D">
              <w:rPr>
                <w:color w:val="000000"/>
              </w:rPr>
              <w:t>1.18</w:t>
            </w:r>
          </w:p>
        </w:tc>
        <w:tc>
          <w:tcPr>
            <w:tcW w:w="1195" w:type="dxa"/>
            <w:vAlign w:val="bottom"/>
          </w:tcPr>
          <w:p w14:paraId="33835CC7" w14:textId="77777777" w:rsidR="006167C9" w:rsidRPr="002C769D" w:rsidRDefault="006167C9" w:rsidP="0040343E">
            <w:pPr>
              <w:spacing w:after="200" w:line="276" w:lineRule="auto"/>
              <w:rPr>
                <w:color w:val="000000"/>
              </w:rPr>
            </w:pPr>
            <w:r w:rsidRPr="002C769D">
              <w:rPr>
                <w:color w:val="000000"/>
              </w:rPr>
              <w:t>7.42</w:t>
            </w:r>
          </w:p>
        </w:tc>
        <w:tc>
          <w:tcPr>
            <w:tcW w:w="1195" w:type="dxa"/>
            <w:vAlign w:val="bottom"/>
          </w:tcPr>
          <w:p w14:paraId="518B0D0B" w14:textId="77777777" w:rsidR="006167C9" w:rsidRPr="002C769D" w:rsidRDefault="006167C9" w:rsidP="0040343E">
            <w:pPr>
              <w:spacing w:after="200" w:line="276" w:lineRule="auto"/>
              <w:rPr>
                <w:color w:val="000000"/>
              </w:rPr>
            </w:pPr>
            <w:r w:rsidRPr="002C769D">
              <w:rPr>
                <w:color w:val="000000"/>
              </w:rPr>
              <w:t>1.62</w:t>
            </w:r>
          </w:p>
        </w:tc>
        <w:tc>
          <w:tcPr>
            <w:tcW w:w="1195" w:type="dxa"/>
            <w:vAlign w:val="bottom"/>
          </w:tcPr>
          <w:p w14:paraId="5E803529" w14:textId="77777777" w:rsidR="006167C9" w:rsidRPr="002C769D" w:rsidRDefault="006167C9" w:rsidP="0040343E">
            <w:pPr>
              <w:spacing w:after="200" w:line="276" w:lineRule="auto"/>
              <w:rPr>
                <w:color w:val="000000"/>
              </w:rPr>
            </w:pPr>
            <w:r w:rsidRPr="002C769D">
              <w:rPr>
                <w:color w:val="000000"/>
              </w:rPr>
              <w:t>0.82</w:t>
            </w:r>
          </w:p>
        </w:tc>
        <w:tc>
          <w:tcPr>
            <w:tcW w:w="1195" w:type="dxa"/>
            <w:vAlign w:val="bottom"/>
          </w:tcPr>
          <w:p w14:paraId="778461BF" w14:textId="77777777" w:rsidR="006167C9" w:rsidRPr="002C769D" w:rsidRDefault="006167C9" w:rsidP="0040343E">
            <w:pPr>
              <w:spacing w:after="200" w:line="276" w:lineRule="auto"/>
              <w:rPr>
                <w:color w:val="000000"/>
              </w:rPr>
            </w:pPr>
            <w:r w:rsidRPr="002C769D">
              <w:rPr>
                <w:color w:val="000000"/>
              </w:rPr>
              <w:t>0.53</w:t>
            </w:r>
          </w:p>
        </w:tc>
        <w:tc>
          <w:tcPr>
            <w:tcW w:w="1195" w:type="dxa"/>
            <w:vAlign w:val="bottom"/>
          </w:tcPr>
          <w:p w14:paraId="2CA6E642" w14:textId="77777777" w:rsidR="006167C9" w:rsidRPr="002C769D" w:rsidRDefault="006167C9" w:rsidP="0040343E">
            <w:pPr>
              <w:spacing w:after="200" w:line="276" w:lineRule="auto"/>
              <w:rPr>
                <w:color w:val="000000"/>
              </w:rPr>
            </w:pPr>
            <w:r w:rsidRPr="002C769D">
              <w:rPr>
                <w:color w:val="000000"/>
              </w:rPr>
              <w:t>2.22</w:t>
            </w:r>
          </w:p>
        </w:tc>
        <w:tc>
          <w:tcPr>
            <w:tcW w:w="1195" w:type="dxa"/>
            <w:vAlign w:val="bottom"/>
          </w:tcPr>
          <w:p w14:paraId="19DC2DD9" w14:textId="77777777" w:rsidR="006167C9" w:rsidRPr="002C769D" w:rsidRDefault="006167C9" w:rsidP="0040343E">
            <w:pPr>
              <w:spacing w:after="200" w:line="276" w:lineRule="auto"/>
              <w:rPr>
                <w:color w:val="000000"/>
              </w:rPr>
            </w:pPr>
            <w:r w:rsidRPr="002C769D">
              <w:rPr>
                <w:color w:val="000000"/>
              </w:rPr>
              <w:t>1.12</w:t>
            </w:r>
          </w:p>
        </w:tc>
        <w:tc>
          <w:tcPr>
            <w:tcW w:w="1195" w:type="dxa"/>
            <w:vAlign w:val="bottom"/>
          </w:tcPr>
          <w:p w14:paraId="2ED79654" w14:textId="77777777" w:rsidR="006167C9" w:rsidRPr="002C769D" w:rsidRDefault="006167C9" w:rsidP="0040343E">
            <w:pPr>
              <w:spacing w:after="200" w:line="276" w:lineRule="auto"/>
              <w:rPr>
                <w:color w:val="000000"/>
              </w:rPr>
            </w:pPr>
            <w:r w:rsidRPr="002C769D">
              <w:rPr>
                <w:color w:val="000000"/>
              </w:rPr>
              <w:t>6.31</w:t>
            </w:r>
          </w:p>
        </w:tc>
        <w:tc>
          <w:tcPr>
            <w:tcW w:w="1195" w:type="dxa"/>
            <w:vAlign w:val="bottom"/>
          </w:tcPr>
          <w:p w14:paraId="1FAEECB5" w14:textId="77777777" w:rsidR="006167C9" w:rsidRPr="002C769D" w:rsidRDefault="006167C9" w:rsidP="0040343E">
            <w:pPr>
              <w:spacing w:after="200" w:line="276" w:lineRule="auto"/>
              <w:rPr>
                <w:color w:val="000000"/>
              </w:rPr>
            </w:pPr>
            <w:r w:rsidRPr="002C769D">
              <w:rPr>
                <w:color w:val="000000"/>
              </w:rPr>
              <w:t>1.54</w:t>
            </w:r>
          </w:p>
        </w:tc>
      </w:tr>
      <w:tr w:rsidR="006167C9" w:rsidRPr="002A3A7B" w14:paraId="1D183E60" w14:textId="77777777" w:rsidTr="0040343E">
        <w:tc>
          <w:tcPr>
            <w:tcW w:w="2470" w:type="dxa"/>
            <w:vAlign w:val="bottom"/>
          </w:tcPr>
          <w:p w14:paraId="7EFEC7BA" w14:textId="77777777" w:rsidR="006167C9" w:rsidRPr="002C769D" w:rsidRDefault="006167C9" w:rsidP="0040343E">
            <w:pPr>
              <w:spacing w:after="200" w:line="276" w:lineRule="auto"/>
              <w:jc w:val="center"/>
              <w:rPr>
                <w:color w:val="000000"/>
              </w:rPr>
            </w:pPr>
            <w:r w:rsidRPr="002C769D">
              <w:rPr>
                <w:color w:val="000000"/>
              </w:rPr>
              <w:t>GFP (inf)</w:t>
            </w:r>
          </w:p>
        </w:tc>
        <w:tc>
          <w:tcPr>
            <w:tcW w:w="1195" w:type="dxa"/>
            <w:vAlign w:val="bottom"/>
          </w:tcPr>
          <w:p w14:paraId="0F4116EC" w14:textId="77777777" w:rsidR="006167C9" w:rsidRPr="002C769D" w:rsidRDefault="006167C9" w:rsidP="0040343E">
            <w:pPr>
              <w:spacing w:after="200" w:line="276" w:lineRule="auto"/>
              <w:rPr>
                <w:color w:val="000000"/>
              </w:rPr>
            </w:pPr>
            <w:r w:rsidRPr="002C769D">
              <w:rPr>
                <w:color w:val="000000"/>
              </w:rPr>
              <w:t>1.12</w:t>
            </w:r>
          </w:p>
        </w:tc>
        <w:tc>
          <w:tcPr>
            <w:tcW w:w="1195" w:type="dxa"/>
            <w:vAlign w:val="bottom"/>
          </w:tcPr>
          <w:p w14:paraId="4F190206" w14:textId="77777777" w:rsidR="006167C9" w:rsidRPr="002C769D" w:rsidRDefault="006167C9" w:rsidP="0040343E">
            <w:pPr>
              <w:spacing w:after="200" w:line="276" w:lineRule="auto"/>
              <w:rPr>
                <w:color w:val="000000"/>
              </w:rPr>
            </w:pPr>
            <w:r w:rsidRPr="002C769D">
              <w:rPr>
                <w:color w:val="000000"/>
              </w:rPr>
              <w:t>0.78</w:t>
            </w:r>
          </w:p>
        </w:tc>
        <w:tc>
          <w:tcPr>
            <w:tcW w:w="1195" w:type="dxa"/>
            <w:vAlign w:val="bottom"/>
          </w:tcPr>
          <w:p w14:paraId="0D6F730E" w14:textId="77777777" w:rsidR="006167C9" w:rsidRPr="002C769D" w:rsidRDefault="006167C9" w:rsidP="0040343E">
            <w:pPr>
              <w:spacing w:after="200" w:line="276" w:lineRule="auto"/>
              <w:rPr>
                <w:color w:val="000000"/>
              </w:rPr>
            </w:pPr>
            <w:r w:rsidRPr="002C769D">
              <w:rPr>
                <w:color w:val="000000"/>
              </w:rPr>
              <w:t>7.47</w:t>
            </w:r>
          </w:p>
        </w:tc>
        <w:tc>
          <w:tcPr>
            <w:tcW w:w="1195" w:type="dxa"/>
            <w:vAlign w:val="bottom"/>
          </w:tcPr>
          <w:p w14:paraId="079D8F85" w14:textId="77777777" w:rsidR="006167C9" w:rsidRPr="002C769D" w:rsidRDefault="006167C9" w:rsidP="0040343E">
            <w:pPr>
              <w:spacing w:after="200" w:line="276" w:lineRule="auto"/>
              <w:rPr>
                <w:color w:val="000000"/>
              </w:rPr>
            </w:pPr>
            <w:r w:rsidRPr="002C769D">
              <w:rPr>
                <w:color w:val="000000"/>
              </w:rPr>
              <w:t>2.18</w:t>
            </w:r>
          </w:p>
        </w:tc>
        <w:tc>
          <w:tcPr>
            <w:tcW w:w="1195" w:type="dxa"/>
            <w:vAlign w:val="bottom"/>
          </w:tcPr>
          <w:p w14:paraId="429793F8" w14:textId="77777777" w:rsidR="006167C9" w:rsidRPr="002C769D" w:rsidRDefault="006167C9" w:rsidP="0040343E">
            <w:pPr>
              <w:spacing w:after="200" w:line="276" w:lineRule="auto"/>
              <w:rPr>
                <w:color w:val="000000"/>
              </w:rPr>
            </w:pPr>
            <w:r w:rsidRPr="002C769D">
              <w:rPr>
                <w:color w:val="000000"/>
              </w:rPr>
              <w:t>0.69</w:t>
            </w:r>
          </w:p>
        </w:tc>
        <w:tc>
          <w:tcPr>
            <w:tcW w:w="1195" w:type="dxa"/>
            <w:vAlign w:val="bottom"/>
          </w:tcPr>
          <w:p w14:paraId="4C1462D7" w14:textId="77777777" w:rsidR="006167C9" w:rsidRPr="002C769D" w:rsidRDefault="006167C9" w:rsidP="0040343E">
            <w:pPr>
              <w:spacing w:after="200" w:line="276" w:lineRule="auto"/>
              <w:rPr>
                <w:color w:val="000000"/>
              </w:rPr>
            </w:pPr>
            <w:r w:rsidRPr="002C769D">
              <w:rPr>
                <w:color w:val="000000"/>
              </w:rPr>
              <w:t>0.34</w:t>
            </w:r>
          </w:p>
        </w:tc>
        <w:tc>
          <w:tcPr>
            <w:tcW w:w="1195" w:type="dxa"/>
            <w:vAlign w:val="bottom"/>
          </w:tcPr>
          <w:p w14:paraId="4520B277" w14:textId="77777777" w:rsidR="006167C9" w:rsidRPr="002C769D" w:rsidRDefault="006167C9" w:rsidP="0040343E">
            <w:pPr>
              <w:spacing w:after="200" w:line="276" w:lineRule="auto"/>
              <w:rPr>
                <w:color w:val="000000"/>
              </w:rPr>
            </w:pPr>
            <w:r w:rsidRPr="002C769D">
              <w:rPr>
                <w:color w:val="000000"/>
              </w:rPr>
              <w:t>1.83</w:t>
            </w:r>
          </w:p>
        </w:tc>
        <w:tc>
          <w:tcPr>
            <w:tcW w:w="1195" w:type="dxa"/>
            <w:vAlign w:val="bottom"/>
          </w:tcPr>
          <w:p w14:paraId="126B4956" w14:textId="77777777" w:rsidR="006167C9" w:rsidRPr="002C769D" w:rsidRDefault="006167C9" w:rsidP="0040343E">
            <w:pPr>
              <w:spacing w:after="200" w:line="276" w:lineRule="auto"/>
              <w:rPr>
                <w:color w:val="000000"/>
              </w:rPr>
            </w:pPr>
            <w:r w:rsidRPr="002C769D">
              <w:rPr>
                <w:color w:val="000000"/>
              </w:rPr>
              <w:t>1.12</w:t>
            </w:r>
          </w:p>
        </w:tc>
        <w:tc>
          <w:tcPr>
            <w:tcW w:w="1195" w:type="dxa"/>
            <w:vAlign w:val="bottom"/>
          </w:tcPr>
          <w:p w14:paraId="38E9345F" w14:textId="77777777" w:rsidR="006167C9" w:rsidRPr="002C769D" w:rsidRDefault="006167C9" w:rsidP="0040343E">
            <w:pPr>
              <w:spacing w:after="200" w:line="276" w:lineRule="auto"/>
              <w:rPr>
                <w:color w:val="000000"/>
              </w:rPr>
            </w:pPr>
            <w:r w:rsidRPr="002C769D">
              <w:rPr>
                <w:color w:val="000000"/>
              </w:rPr>
              <w:t>6.56</w:t>
            </w:r>
          </w:p>
        </w:tc>
        <w:tc>
          <w:tcPr>
            <w:tcW w:w="1195" w:type="dxa"/>
            <w:vAlign w:val="bottom"/>
          </w:tcPr>
          <w:p w14:paraId="658AE8F7" w14:textId="77777777" w:rsidR="006167C9" w:rsidRPr="002C769D" w:rsidRDefault="006167C9" w:rsidP="0040343E">
            <w:pPr>
              <w:spacing w:after="200" w:line="276" w:lineRule="auto"/>
              <w:rPr>
                <w:color w:val="000000"/>
              </w:rPr>
            </w:pPr>
            <w:r w:rsidRPr="002C769D">
              <w:rPr>
                <w:color w:val="000000"/>
              </w:rPr>
              <w:t>2.18</w:t>
            </w:r>
          </w:p>
        </w:tc>
      </w:tr>
      <w:tr w:rsidR="006167C9" w:rsidRPr="002A3A7B" w14:paraId="790493C3" w14:textId="77777777" w:rsidTr="0040343E">
        <w:tc>
          <w:tcPr>
            <w:tcW w:w="2470" w:type="dxa"/>
            <w:vAlign w:val="bottom"/>
          </w:tcPr>
          <w:p w14:paraId="461D98E7" w14:textId="77777777" w:rsidR="006167C9" w:rsidRPr="002C769D" w:rsidRDefault="006167C9" w:rsidP="0040343E">
            <w:pPr>
              <w:spacing w:after="200" w:line="276" w:lineRule="auto"/>
              <w:jc w:val="center"/>
              <w:rPr>
                <w:color w:val="000000"/>
              </w:rPr>
            </w:pPr>
            <w:r w:rsidRPr="002C769D">
              <w:rPr>
                <w:color w:val="000000"/>
              </w:rPr>
              <w:t>mCherry (inf)</w:t>
            </w:r>
          </w:p>
        </w:tc>
        <w:tc>
          <w:tcPr>
            <w:tcW w:w="1195" w:type="dxa"/>
            <w:vAlign w:val="bottom"/>
          </w:tcPr>
          <w:p w14:paraId="787FC050" w14:textId="77777777" w:rsidR="006167C9" w:rsidRPr="002C769D" w:rsidRDefault="006167C9" w:rsidP="0040343E">
            <w:pPr>
              <w:spacing w:after="200" w:line="276" w:lineRule="auto"/>
              <w:rPr>
                <w:color w:val="000000"/>
              </w:rPr>
            </w:pPr>
            <w:r w:rsidRPr="002C769D">
              <w:rPr>
                <w:color w:val="000000"/>
              </w:rPr>
              <w:t>1.64</w:t>
            </w:r>
          </w:p>
        </w:tc>
        <w:tc>
          <w:tcPr>
            <w:tcW w:w="1195" w:type="dxa"/>
            <w:vAlign w:val="bottom"/>
          </w:tcPr>
          <w:p w14:paraId="5801BA91" w14:textId="77777777" w:rsidR="006167C9" w:rsidRPr="002C769D" w:rsidRDefault="006167C9" w:rsidP="0040343E">
            <w:pPr>
              <w:spacing w:after="200" w:line="276" w:lineRule="auto"/>
              <w:rPr>
                <w:color w:val="000000"/>
              </w:rPr>
            </w:pPr>
            <w:r w:rsidRPr="002C769D">
              <w:rPr>
                <w:color w:val="000000"/>
              </w:rPr>
              <w:t>1.34</w:t>
            </w:r>
          </w:p>
        </w:tc>
        <w:tc>
          <w:tcPr>
            <w:tcW w:w="1195" w:type="dxa"/>
            <w:vAlign w:val="bottom"/>
          </w:tcPr>
          <w:p w14:paraId="555F301B" w14:textId="77777777" w:rsidR="006167C9" w:rsidRPr="002C769D" w:rsidRDefault="006167C9" w:rsidP="0040343E">
            <w:pPr>
              <w:spacing w:after="200" w:line="276" w:lineRule="auto"/>
              <w:rPr>
                <w:color w:val="000000"/>
              </w:rPr>
            </w:pPr>
            <w:r w:rsidRPr="002C769D">
              <w:rPr>
                <w:color w:val="000000"/>
              </w:rPr>
              <w:t>8.45</w:t>
            </w:r>
          </w:p>
        </w:tc>
        <w:tc>
          <w:tcPr>
            <w:tcW w:w="1195" w:type="dxa"/>
            <w:vAlign w:val="bottom"/>
          </w:tcPr>
          <w:p w14:paraId="3FC55712" w14:textId="77777777" w:rsidR="006167C9" w:rsidRPr="002C769D" w:rsidRDefault="006167C9" w:rsidP="0040343E">
            <w:pPr>
              <w:spacing w:after="200" w:line="276" w:lineRule="auto"/>
              <w:rPr>
                <w:color w:val="000000"/>
              </w:rPr>
            </w:pPr>
            <w:r w:rsidRPr="002C769D">
              <w:rPr>
                <w:color w:val="000000"/>
              </w:rPr>
              <w:t>2.30</w:t>
            </w:r>
          </w:p>
        </w:tc>
        <w:tc>
          <w:tcPr>
            <w:tcW w:w="1195" w:type="dxa"/>
            <w:vAlign w:val="bottom"/>
          </w:tcPr>
          <w:p w14:paraId="10AA3086" w14:textId="77777777" w:rsidR="006167C9" w:rsidRPr="002C769D" w:rsidRDefault="006167C9" w:rsidP="0040343E">
            <w:pPr>
              <w:spacing w:after="200" w:line="276" w:lineRule="auto"/>
              <w:rPr>
                <w:color w:val="000000"/>
              </w:rPr>
            </w:pPr>
            <w:r w:rsidRPr="002C769D">
              <w:rPr>
                <w:color w:val="000000"/>
              </w:rPr>
              <w:t>0.85</w:t>
            </w:r>
          </w:p>
        </w:tc>
        <w:tc>
          <w:tcPr>
            <w:tcW w:w="1195" w:type="dxa"/>
            <w:vAlign w:val="bottom"/>
          </w:tcPr>
          <w:p w14:paraId="6C143621" w14:textId="77777777" w:rsidR="006167C9" w:rsidRPr="002C769D" w:rsidRDefault="006167C9" w:rsidP="0040343E">
            <w:pPr>
              <w:spacing w:after="200" w:line="276" w:lineRule="auto"/>
              <w:rPr>
                <w:color w:val="000000"/>
              </w:rPr>
            </w:pPr>
            <w:r w:rsidRPr="002C769D">
              <w:rPr>
                <w:color w:val="000000"/>
              </w:rPr>
              <w:t>0.54</w:t>
            </w:r>
          </w:p>
        </w:tc>
        <w:tc>
          <w:tcPr>
            <w:tcW w:w="1195" w:type="dxa"/>
            <w:vAlign w:val="bottom"/>
          </w:tcPr>
          <w:p w14:paraId="5E6D8BB2" w14:textId="77777777" w:rsidR="006167C9" w:rsidRPr="002C769D" w:rsidRDefault="006167C9" w:rsidP="0040343E">
            <w:pPr>
              <w:spacing w:after="200" w:line="276" w:lineRule="auto"/>
              <w:rPr>
                <w:color w:val="000000"/>
              </w:rPr>
            </w:pPr>
            <w:r w:rsidRPr="002C769D">
              <w:rPr>
                <w:color w:val="000000"/>
              </w:rPr>
              <w:t>2.13</w:t>
            </w:r>
          </w:p>
        </w:tc>
        <w:tc>
          <w:tcPr>
            <w:tcW w:w="1195" w:type="dxa"/>
            <w:vAlign w:val="bottom"/>
          </w:tcPr>
          <w:p w14:paraId="2B95014F" w14:textId="77777777" w:rsidR="006167C9" w:rsidRPr="002C769D" w:rsidRDefault="006167C9" w:rsidP="0040343E">
            <w:pPr>
              <w:spacing w:after="200" w:line="276" w:lineRule="auto"/>
              <w:rPr>
                <w:color w:val="000000"/>
              </w:rPr>
            </w:pPr>
            <w:r w:rsidRPr="002C769D">
              <w:rPr>
                <w:color w:val="000000"/>
              </w:rPr>
              <w:t>1.27</w:t>
            </w:r>
          </w:p>
        </w:tc>
        <w:tc>
          <w:tcPr>
            <w:tcW w:w="1195" w:type="dxa"/>
            <w:vAlign w:val="bottom"/>
          </w:tcPr>
          <w:p w14:paraId="0E5FFEC8" w14:textId="77777777" w:rsidR="006167C9" w:rsidRPr="002C769D" w:rsidRDefault="006167C9" w:rsidP="0040343E">
            <w:pPr>
              <w:spacing w:after="200" w:line="276" w:lineRule="auto"/>
              <w:rPr>
                <w:color w:val="000000"/>
              </w:rPr>
            </w:pPr>
            <w:r w:rsidRPr="002C769D">
              <w:rPr>
                <w:color w:val="000000"/>
              </w:rPr>
              <w:t>7.38</w:t>
            </w:r>
          </w:p>
        </w:tc>
        <w:tc>
          <w:tcPr>
            <w:tcW w:w="1195" w:type="dxa"/>
            <w:vAlign w:val="bottom"/>
          </w:tcPr>
          <w:p w14:paraId="13BDF249" w14:textId="77777777" w:rsidR="006167C9" w:rsidRPr="002C769D" w:rsidRDefault="006167C9" w:rsidP="0040343E">
            <w:pPr>
              <w:spacing w:after="200" w:line="276" w:lineRule="auto"/>
              <w:rPr>
                <w:color w:val="000000"/>
              </w:rPr>
            </w:pPr>
            <w:r w:rsidRPr="002C769D">
              <w:rPr>
                <w:color w:val="000000"/>
              </w:rPr>
              <w:t>2.13</w:t>
            </w:r>
          </w:p>
        </w:tc>
      </w:tr>
      <w:tr w:rsidR="006167C9" w:rsidRPr="002A3A7B" w14:paraId="5FC17603" w14:textId="77777777" w:rsidTr="0040343E">
        <w:tc>
          <w:tcPr>
            <w:tcW w:w="2470" w:type="dxa"/>
            <w:vAlign w:val="bottom"/>
          </w:tcPr>
          <w:p w14:paraId="3FA5975A" w14:textId="77777777" w:rsidR="006167C9" w:rsidRPr="00BF430B" w:rsidRDefault="006167C9" w:rsidP="0040343E">
            <w:pPr>
              <w:spacing w:after="200" w:line="276" w:lineRule="auto"/>
              <w:jc w:val="center"/>
            </w:pPr>
            <w:r w:rsidRPr="00BF430B">
              <w:rPr>
                <w:color w:val="000000"/>
              </w:rPr>
              <w:t>SCV038</w:t>
            </w:r>
          </w:p>
        </w:tc>
        <w:tc>
          <w:tcPr>
            <w:tcW w:w="1195" w:type="dxa"/>
            <w:vAlign w:val="bottom"/>
          </w:tcPr>
          <w:p w14:paraId="4EAC26BE" w14:textId="77777777" w:rsidR="006167C9" w:rsidRPr="00BF430B" w:rsidRDefault="006167C9" w:rsidP="0040343E">
            <w:pPr>
              <w:spacing w:after="200" w:line="276" w:lineRule="auto"/>
            </w:pPr>
            <w:r w:rsidRPr="00BF430B">
              <w:rPr>
                <w:color w:val="000000"/>
              </w:rPr>
              <w:t>1.44</w:t>
            </w:r>
          </w:p>
        </w:tc>
        <w:tc>
          <w:tcPr>
            <w:tcW w:w="1195" w:type="dxa"/>
            <w:vAlign w:val="bottom"/>
          </w:tcPr>
          <w:p w14:paraId="3D573911" w14:textId="77777777" w:rsidR="006167C9" w:rsidRPr="00BF430B" w:rsidRDefault="006167C9" w:rsidP="0040343E">
            <w:pPr>
              <w:spacing w:after="200" w:line="276" w:lineRule="auto"/>
            </w:pPr>
            <w:r w:rsidRPr="00BF430B">
              <w:rPr>
                <w:color w:val="000000"/>
              </w:rPr>
              <w:t>0.58</w:t>
            </w:r>
          </w:p>
        </w:tc>
        <w:tc>
          <w:tcPr>
            <w:tcW w:w="1195" w:type="dxa"/>
            <w:vAlign w:val="bottom"/>
          </w:tcPr>
          <w:p w14:paraId="5635062F" w14:textId="77777777" w:rsidR="006167C9" w:rsidRPr="00BF430B" w:rsidRDefault="006167C9" w:rsidP="0040343E">
            <w:pPr>
              <w:spacing w:after="200" w:line="276" w:lineRule="auto"/>
            </w:pPr>
            <w:r w:rsidRPr="00BF430B">
              <w:rPr>
                <w:color w:val="000000"/>
              </w:rPr>
              <w:t>9.55</w:t>
            </w:r>
          </w:p>
        </w:tc>
        <w:tc>
          <w:tcPr>
            <w:tcW w:w="1195" w:type="dxa"/>
            <w:vAlign w:val="bottom"/>
          </w:tcPr>
          <w:p w14:paraId="4B3B1E14" w14:textId="77777777" w:rsidR="006167C9" w:rsidRPr="00BF430B" w:rsidRDefault="006167C9" w:rsidP="0040343E">
            <w:pPr>
              <w:spacing w:after="200" w:line="276" w:lineRule="auto"/>
            </w:pPr>
            <w:r w:rsidRPr="00BF430B">
              <w:rPr>
                <w:color w:val="000000"/>
              </w:rPr>
              <w:t>2.61</w:t>
            </w:r>
          </w:p>
        </w:tc>
        <w:tc>
          <w:tcPr>
            <w:tcW w:w="1195" w:type="dxa"/>
            <w:vAlign w:val="bottom"/>
          </w:tcPr>
          <w:p w14:paraId="35FDB969" w14:textId="77777777" w:rsidR="006167C9" w:rsidRPr="00BF430B" w:rsidRDefault="006167C9" w:rsidP="0040343E">
            <w:pPr>
              <w:spacing w:after="200" w:line="276" w:lineRule="auto"/>
            </w:pPr>
            <w:r w:rsidRPr="00BF430B">
              <w:rPr>
                <w:color w:val="000000"/>
              </w:rPr>
              <w:t>0.53</w:t>
            </w:r>
          </w:p>
        </w:tc>
        <w:tc>
          <w:tcPr>
            <w:tcW w:w="1195" w:type="dxa"/>
            <w:vAlign w:val="bottom"/>
          </w:tcPr>
          <w:p w14:paraId="61BECA4F" w14:textId="77777777" w:rsidR="006167C9" w:rsidRPr="00BF430B" w:rsidRDefault="006167C9" w:rsidP="0040343E">
            <w:pPr>
              <w:spacing w:after="200" w:line="276" w:lineRule="auto"/>
            </w:pPr>
            <w:r w:rsidRPr="00BF430B">
              <w:rPr>
                <w:color w:val="000000"/>
              </w:rPr>
              <w:t>0.37</w:t>
            </w:r>
          </w:p>
        </w:tc>
        <w:tc>
          <w:tcPr>
            <w:tcW w:w="1195" w:type="dxa"/>
            <w:vAlign w:val="bottom"/>
          </w:tcPr>
          <w:p w14:paraId="6F641861" w14:textId="77777777" w:rsidR="006167C9" w:rsidRPr="00BF430B" w:rsidRDefault="006167C9" w:rsidP="0040343E">
            <w:pPr>
              <w:spacing w:after="200" w:line="276" w:lineRule="auto"/>
            </w:pPr>
            <w:r w:rsidRPr="00BF430B">
              <w:rPr>
                <w:color w:val="000000"/>
              </w:rPr>
              <w:t>3.69</w:t>
            </w:r>
          </w:p>
        </w:tc>
        <w:tc>
          <w:tcPr>
            <w:tcW w:w="1195" w:type="dxa"/>
            <w:vAlign w:val="bottom"/>
          </w:tcPr>
          <w:p w14:paraId="6E083FB7" w14:textId="77777777" w:rsidR="006167C9" w:rsidRPr="00BF430B" w:rsidRDefault="006167C9" w:rsidP="0040343E">
            <w:pPr>
              <w:spacing w:after="200" w:line="276" w:lineRule="auto"/>
            </w:pPr>
            <w:r w:rsidRPr="00BF430B">
              <w:rPr>
                <w:color w:val="000000"/>
              </w:rPr>
              <w:t>2.38</w:t>
            </w:r>
          </w:p>
        </w:tc>
        <w:tc>
          <w:tcPr>
            <w:tcW w:w="1195" w:type="dxa"/>
            <w:vAlign w:val="bottom"/>
          </w:tcPr>
          <w:p w14:paraId="4D8140B2" w14:textId="77777777" w:rsidR="006167C9" w:rsidRPr="00BF430B" w:rsidRDefault="006167C9" w:rsidP="0040343E">
            <w:pPr>
              <w:spacing w:after="200" w:line="276" w:lineRule="auto"/>
            </w:pPr>
            <w:r w:rsidRPr="00BF430B">
              <w:rPr>
                <w:color w:val="000000"/>
              </w:rPr>
              <w:t>7.70</w:t>
            </w:r>
          </w:p>
        </w:tc>
        <w:tc>
          <w:tcPr>
            <w:tcW w:w="1195" w:type="dxa"/>
            <w:vAlign w:val="bottom"/>
          </w:tcPr>
          <w:p w14:paraId="729BD82F" w14:textId="77777777" w:rsidR="006167C9" w:rsidRPr="00BF430B" w:rsidRDefault="006167C9" w:rsidP="0040343E">
            <w:pPr>
              <w:spacing w:after="200" w:line="276" w:lineRule="auto"/>
            </w:pPr>
            <w:r w:rsidRPr="00BF430B">
              <w:rPr>
                <w:color w:val="000000"/>
              </w:rPr>
              <w:t>2.36</w:t>
            </w:r>
          </w:p>
        </w:tc>
      </w:tr>
      <w:tr w:rsidR="006167C9" w:rsidRPr="002A3A7B" w14:paraId="166005DF" w14:textId="77777777" w:rsidTr="0040343E">
        <w:tc>
          <w:tcPr>
            <w:tcW w:w="2470" w:type="dxa"/>
            <w:vAlign w:val="bottom"/>
          </w:tcPr>
          <w:p w14:paraId="1BD94382" w14:textId="77777777" w:rsidR="006167C9" w:rsidRPr="00BF430B" w:rsidRDefault="006167C9" w:rsidP="0040343E">
            <w:pPr>
              <w:spacing w:after="200" w:line="276" w:lineRule="auto"/>
              <w:jc w:val="center"/>
            </w:pPr>
            <w:r w:rsidRPr="00BF430B">
              <w:rPr>
                <w:color w:val="000000"/>
              </w:rPr>
              <w:t>SCV039</w:t>
            </w:r>
          </w:p>
        </w:tc>
        <w:tc>
          <w:tcPr>
            <w:tcW w:w="1195" w:type="dxa"/>
            <w:vAlign w:val="bottom"/>
          </w:tcPr>
          <w:p w14:paraId="78FF93B6" w14:textId="77777777" w:rsidR="006167C9" w:rsidRPr="00BF430B" w:rsidRDefault="006167C9" w:rsidP="0040343E">
            <w:pPr>
              <w:spacing w:after="200" w:line="276" w:lineRule="auto"/>
            </w:pPr>
            <w:r w:rsidRPr="00BF430B">
              <w:rPr>
                <w:color w:val="000000"/>
              </w:rPr>
              <w:t>1.63</w:t>
            </w:r>
          </w:p>
        </w:tc>
        <w:tc>
          <w:tcPr>
            <w:tcW w:w="1195" w:type="dxa"/>
            <w:vAlign w:val="bottom"/>
          </w:tcPr>
          <w:p w14:paraId="7FD2A3E0" w14:textId="77777777" w:rsidR="006167C9" w:rsidRPr="00BF430B" w:rsidRDefault="006167C9" w:rsidP="0040343E">
            <w:pPr>
              <w:spacing w:after="200" w:line="276" w:lineRule="auto"/>
            </w:pPr>
            <w:r w:rsidRPr="00BF430B">
              <w:rPr>
                <w:color w:val="000000"/>
              </w:rPr>
              <w:t>0.74</w:t>
            </w:r>
          </w:p>
        </w:tc>
        <w:tc>
          <w:tcPr>
            <w:tcW w:w="1195" w:type="dxa"/>
            <w:vAlign w:val="bottom"/>
          </w:tcPr>
          <w:p w14:paraId="4EE5C4D5" w14:textId="77777777" w:rsidR="006167C9" w:rsidRPr="00BF430B" w:rsidRDefault="006167C9" w:rsidP="0040343E">
            <w:pPr>
              <w:spacing w:after="200" w:line="276" w:lineRule="auto"/>
            </w:pPr>
            <w:r w:rsidRPr="00BF430B">
              <w:rPr>
                <w:color w:val="000000"/>
              </w:rPr>
              <w:t>7.41</w:t>
            </w:r>
          </w:p>
        </w:tc>
        <w:tc>
          <w:tcPr>
            <w:tcW w:w="1195" w:type="dxa"/>
            <w:vAlign w:val="bottom"/>
          </w:tcPr>
          <w:p w14:paraId="5FBCEDFA" w14:textId="77777777" w:rsidR="006167C9" w:rsidRPr="00BF430B" w:rsidRDefault="006167C9" w:rsidP="0040343E">
            <w:pPr>
              <w:spacing w:after="200" w:line="276" w:lineRule="auto"/>
            </w:pPr>
            <w:r w:rsidRPr="00BF430B">
              <w:rPr>
                <w:color w:val="000000"/>
              </w:rPr>
              <w:t>2.38</w:t>
            </w:r>
          </w:p>
        </w:tc>
        <w:tc>
          <w:tcPr>
            <w:tcW w:w="1195" w:type="dxa"/>
            <w:vAlign w:val="bottom"/>
          </w:tcPr>
          <w:p w14:paraId="6E027E69" w14:textId="77777777" w:rsidR="006167C9" w:rsidRPr="00BF430B" w:rsidRDefault="006167C9" w:rsidP="0040343E">
            <w:pPr>
              <w:spacing w:after="200" w:line="276" w:lineRule="auto"/>
            </w:pPr>
            <w:r w:rsidRPr="00BF430B">
              <w:rPr>
                <w:color w:val="000000"/>
              </w:rPr>
              <w:t>0.60</w:t>
            </w:r>
          </w:p>
        </w:tc>
        <w:tc>
          <w:tcPr>
            <w:tcW w:w="1195" w:type="dxa"/>
            <w:vAlign w:val="bottom"/>
          </w:tcPr>
          <w:p w14:paraId="70B8863E" w14:textId="77777777" w:rsidR="006167C9" w:rsidRPr="00BF430B" w:rsidRDefault="006167C9" w:rsidP="0040343E">
            <w:pPr>
              <w:spacing w:after="200" w:line="276" w:lineRule="auto"/>
            </w:pPr>
            <w:r w:rsidRPr="00BF430B">
              <w:rPr>
                <w:color w:val="000000"/>
              </w:rPr>
              <w:t>0.40</w:t>
            </w:r>
          </w:p>
        </w:tc>
        <w:tc>
          <w:tcPr>
            <w:tcW w:w="1195" w:type="dxa"/>
            <w:vAlign w:val="bottom"/>
          </w:tcPr>
          <w:p w14:paraId="7202DB5A" w14:textId="77777777" w:rsidR="006167C9" w:rsidRPr="00BF430B" w:rsidRDefault="006167C9" w:rsidP="0040343E">
            <w:pPr>
              <w:spacing w:after="200" w:line="276" w:lineRule="auto"/>
            </w:pPr>
            <w:r w:rsidRPr="00BF430B">
              <w:rPr>
                <w:color w:val="000000"/>
              </w:rPr>
              <w:t>3.53</w:t>
            </w:r>
          </w:p>
        </w:tc>
        <w:tc>
          <w:tcPr>
            <w:tcW w:w="1195" w:type="dxa"/>
            <w:vAlign w:val="bottom"/>
          </w:tcPr>
          <w:p w14:paraId="72A5FC03" w14:textId="77777777" w:rsidR="006167C9" w:rsidRPr="00BF430B" w:rsidRDefault="006167C9" w:rsidP="0040343E">
            <w:pPr>
              <w:spacing w:after="200" w:line="276" w:lineRule="auto"/>
            </w:pPr>
            <w:r w:rsidRPr="00BF430B">
              <w:rPr>
                <w:color w:val="000000"/>
              </w:rPr>
              <w:t>2.32</w:t>
            </w:r>
          </w:p>
        </w:tc>
        <w:tc>
          <w:tcPr>
            <w:tcW w:w="1195" w:type="dxa"/>
            <w:vAlign w:val="bottom"/>
          </w:tcPr>
          <w:p w14:paraId="64C1E3B7" w14:textId="77777777" w:rsidR="006167C9" w:rsidRPr="00BF430B" w:rsidRDefault="006167C9" w:rsidP="0040343E">
            <w:pPr>
              <w:spacing w:after="200" w:line="276" w:lineRule="auto"/>
            </w:pPr>
            <w:r w:rsidRPr="00BF430B">
              <w:rPr>
                <w:color w:val="000000"/>
              </w:rPr>
              <w:t>5.65</w:t>
            </w:r>
          </w:p>
        </w:tc>
        <w:tc>
          <w:tcPr>
            <w:tcW w:w="1195" w:type="dxa"/>
            <w:vAlign w:val="bottom"/>
          </w:tcPr>
          <w:p w14:paraId="7D49E195" w14:textId="77777777" w:rsidR="006167C9" w:rsidRPr="00BF430B" w:rsidRDefault="006167C9" w:rsidP="0040343E">
            <w:pPr>
              <w:spacing w:after="200" w:line="276" w:lineRule="auto"/>
            </w:pPr>
            <w:r w:rsidRPr="00BF430B">
              <w:rPr>
                <w:color w:val="000000"/>
              </w:rPr>
              <w:t>2.28</w:t>
            </w:r>
          </w:p>
        </w:tc>
      </w:tr>
      <w:tr w:rsidR="006167C9" w:rsidRPr="002A3A7B" w14:paraId="1214441C" w14:textId="77777777" w:rsidTr="0040343E">
        <w:tc>
          <w:tcPr>
            <w:tcW w:w="2470" w:type="dxa"/>
            <w:vAlign w:val="bottom"/>
          </w:tcPr>
          <w:p w14:paraId="7CCDEF7C" w14:textId="77777777" w:rsidR="006167C9" w:rsidRPr="00BF430B" w:rsidRDefault="006167C9" w:rsidP="0040343E">
            <w:pPr>
              <w:spacing w:after="200" w:line="276" w:lineRule="auto"/>
              <w:jc w:val="center"/>
            </w:pPr>
            <w:r w:rsidRPr="00BF430B">
              <w:rPr>
                <w:color w:val="000000"/>
              </w:rPr>
              <w:t>SCV040</w:t>
            </w:r>
          </w:p>
        </w:tc>
        <w:tc>
          <w:tcPr>
            <w:tcW w:w="1195" w:type="dxa"/>
            <w:vAlign w:val="bottom"/>
          </w:tcPr>
          <w:p w14:paraId="03696016" w14:textId="77777777" w:rsidR="006167C9" w:rsidRPr="00BF430B" w:rsidRDefault="006167C9" w:rsidP="0040343E">
            <w:pPr>
              <w:spacing w:after="200" w:line="276" w:lineRule="auto"/>
            </w:pPr>
            <w:r w:rsidRPr="00BF430B">
              <w:rPr>
                <w:color w:val="000000"/>
              </w:rPr>
              <w:t>1.42</w:t>
            </w:r>
          </w:p>
        </w:tc>
        <w:tc>
          <w:tcPr>
            <w:tcW w:w="1195" w:type="dxa"/>
            <w:vAlign w:val="bottom"/>
          </w:tcPr>
          <w:p w14:paraId="7C97DF2A" w14:textId="77777777" w:rsidR="006167C9" w:rsidRPr="00BF430B" w:rsidRDefault="006167C9" w:rsidP="0040343E">
            <w:pPr>
              <w:spacing w:after="200" w:line="276" w:lineRule="auto"/>
            </w:pPr>
            <w:r w:rsidRPr="00BF430B">
              <w:rPr>
                <w:color w:val="000000"/>
              </w:rPr>
              <w:t>0.79</w:t>
            </w:r>
          </w:p>
        </w:tc>
        <w:tc>
          <w:tcPr>
            <w:tcW w:w="1195" w:type="dxa"/>
            <w:vAlign w:val="bottom"/>
          </w:tcPr>
          <w:p w14:paraId="695950C8" w14:textId="77777777" w:rsidR="006167C9" w:rsidRPr="00BF430B" w:rsidRDefault="006167C9" w:rsidP="0040343E">
            <w:pPr>
              <w:spacing w:after="200" w:line="276" w:lineRule="auto"/>
            </w:pPr>
            <w:r w:rsidRPr="00BF430B">
              <w:rPr>
                <w:color w:val="000000"/>
              </w:rPr>
              <w:t>9.90</w:t>
            </w:r>
          </w:p>
        </w:tc>
        <w:tc>
          <w:tcPr>
            <w:tcW w:w="1195" w:type="dxa"/>
            <w:vAlign w:val="bottom"/>
          </w:tcPr>
          <w:p w14:paraId="227CF2AF" w14:textId="77777777" w:rsidR="006167C9" w:rsidRPr="00BF430B" w:rsidRDefault="006167C9" w:rsidP="0040343E">
            <w:pPr>
              <w:spacing w:after="200" w:line="276" w:lineRule="auto"/>
            </w:pPr>
            <w:r w:rsidRPr="00BF430B">
              <w:rPr>
                <w:color w:val="000000"/>
              </w:rPr>
              <w:t>3.62</w:t>
            </w:r>
          </w:p>
        </w:tc>
        <w:tc>
          <w:tcPr>
            <w:tcW w:w="1195" w:type="dxa"/>
            <w:vAlign w:val="bottom"/>
          </w:tcPr>
          <w:p w14:paraId="2E76D7E0" w14:textId="77777777" w:rsidR="006167C9" w:rsidRPr="00BF430B" w:rsidRDefault="006167C9" w:rsidP="0040343E">
            <w:pPr>
              <w:spacing w:after="200" w:line="276" w:lineRule="auto"/>
            </w:pPr>
            <w:r w:rsidRPr="00BF430B">
              <w:rPr>
                <w:color w:val="000000"/>
              </w:rPr>
              <w:t>0.58</w:t>
            </w:r>
          </w:p>
        </w:tc>
        <w:tc>
          <w:tcPr>
            <w:tcW w:w="1195" w:type="dxa"/>
            <w:vAlign w:val="bottom"/>
          </w:tcPr>
          <w:p w14:paraId="20447DF9" w14:textId="77777777" w:rsidR="006167C9" w:rsidRPr="00BF430B" w:rsidRDefault="006167C9" w:rsidP="0040343E">
            <w:pPr>
              <w:spacing w:after="200" w:line="276" w:lineRule="auto"/>
            </w:pPr>
            <w:r w:rsidRPr="00BF430B">
              <w:rPr>
                <w:color w:val="000000"/>
              </w:rPr>
              <w:t>0.35</w:t>
            </w:r>
          </w:p>
        </w:tc>
        <w:tc>
          <w:tcPr>
            <w:tcW w:w="1195" w:type="dxa"/>
            <w:vAlign w:val="bottom"/>
          </w:tcPr>
          <w:p w14:paraId="7EA18BE0" w14:textId="77777777" w:rsidR="006167C9" w:rsidRPr="00BF430B" w:rsidRDefault="006167C9" w:rsidP="0040343E">
            <w:pPr>
              <w:spacing w:after="200" w:line="276" w:lineRule="auto"/>
            </w:pPr>
            <w:r w:rsidRPr="00BF430B">
              <w:rPr>
                <w:color w:val="000000"/>
              </w:rPr>
              <w:t>2.87</w:t>
            </w:r>
          </w:p>
        </w:tc>
        <w:tc>
          <w:tcPr>
            <w:tcW w:w="1195" w:type="dxa"/>
            <w:vAlign w:val="bottom"/>
          </w:tcPr>
          <w:p w14:paraId="16800916" w14:textId="77777777" w:rsidR="006167C9" w:rsidRPr="00BF430B" w:rsidRDefault="006167C9" w:rsidP="0040343E">
            <w:pPr>
              <w:spacing w:after="200" w:line="276" w:lineRule="auto"/>
            </w:pPr>
            <w:r w:rsidRPr="00BF430B">
              <w:rPr>
                <w:color w:val="000000"/>
              </w:rPr>
              <w:t>1.47</w:t>
            </w:r>
          </w:p>
        </w:tc>
        <w:tc>
          <w:tcPr>
            <w:tcW w:w="1195" w:type="dxa"/>
            <w:vAlign w:val="bottom"/>
          </w:tcPr>
          <w:p w14:paraId="48E95C72" w14:textId="77777777" w:rsidR="006167C9" w:rsidRPr="00BF430B" w:rsidRDefault="006167C9" w:rsidP="0040343E">
            <w:pPr>
              <w:spacing w:after="200" w:line="276" w:lineRule="auto"/>
            </w:pPr>
            <w:r w:rsidRPr="00BF430B">
              <w:rPr>
                <w:color w:val="000000"/>
              </w:rPr>
              <w:t>8.46</w:t>
            </w:r>
          </w:p>
        </w:tc>
        <w:tc>
          <w:tcPr>
            <w:tcW w:w="1195" w:type="dxa"/>
            <w:vAlign w:val="bottom"/>
          </w:tcPr>
          <w:p w14:paraId="3B8C57E2" w14:textId="77777777" w:rsidR="006167C9" w:rsidRPr="00BF430B" w:rsidRDefault="006167C9" w:rsidP="0040343E">
            <w:pPr>
              <w:spacing w:after="200" w:line="276" w:lineRule="auto"/>
            </w:pPr>
            <w:r w:rsidRPr="00BF430B">
              <w:rPr>
                <w:color w:val="000000"/>
              </w:rPr>
              <w:t>3.47</w:t>
            </w:r>
          </w:p>
        </w:tc>
      </w:tr>
      <w:tr w:rsidR="006167C9" w:rsidRPr="002A3A7B" w14:paraId="40405279" w14:textId="77777777" w:rsidTr="0040343E">
        <w:tc>
          <w:tcPr>
            <w:tcW w:w="2470" w:type="dxa"/>
            <w:vAlign w:val="bottom"/>
          </w:tcPr>
          <w:p w14:paraId="2E8592D5" w14:textId="77777777" w:rsidR="006167C9" w:rsidRPr="00BF430B" w:rsidRDefault="006167C9" w:rsidP="0040343E">
            <w:pPr>
              <w:spacing w:after="200" w:line="276" w:lineRule="auto"/>
              <w:jc w:val="center"/>
            </w:pPr>
            <w:r w:rsidRPr="00BF430B">
              <w:rPr>
                <w:color w:val="000000"/>
              </w:rPr>
              <w:t>SCV041</w:t>
            </w:r>
          </w:p>
        </w:tc>
        <w:tc>
          <w:tcPr>
            <w:tcW w:w="1195" w:type="dxa"/>
            <w:vAlign w:val="bottom"/>
          </w:tcPr>
          <w:p w14:paraId="555EB2BF" w14:textId="77777777" w:rsidR="006167C9" w:rsidRPr="00BF430B" w:rsidRDefault="006167C9" w:rsidP="0040343E">
            <w:pPr>
              <w:spacing w:after="200" w:line="276" w:lineRule="auto"/>
            </w:pPr>
            <w:r w:rsidRPr="00BF430B">
              <w:rPr>
                <w:color w:val="000000"/>
              </w:rPr>
              <w:t>1.72</w:t>
            </w:r>
          </w:p>
        </w:tc>
        <w:tc>
          <w:tcPr>
            <w:tcW w:w="1195" w:type="dxa"/>
            <w:vAlign w:val="bottom"/>
          </w:tcPr>
          <w:p w14:paraId="2CFC1A29" w14:textId="77777777" w:rsidR="006167C9" w:rsidRPr="00BF430B" w:rsidRDefault="006167C9" w:rsidP="0040343E">
            <w:pPr>
              <w:spacing w:after="200" w:line="276" w:lineRule="auto"/>
            </w:pPr>
            <w:r w:rsidRPr="00BF430B">
              <w:rPr>
                <w:color w:val="000000"/>
              </w:rPr>
              <w:t>0.69</w:t>
            </w:r>
          </w:p>
        </w:tc>
        <w:tc>
          <w:tcPr>
            <w:tcW w:w="1195" w:type="dxa"/>
            <w:vAlign w:val="bottom"/>
          </w:tcPr>
          <w:p w14:paraId="5E846964" w14:textId="77777777" w:rsidR="006167C9" w:rsidRPr="00BF430B" w:rsidRDefault="006167C9" w:rsidP="0040343E">
            <w:pPr>
              <w:spacing w:after="200" w:line="276" w:lineRule="auto"/>
            </w:pPr>
            <w:r w:rsidRPr="00BF430B">
              <w:rPr>
                <w:color w:val="000000"/>
              </w:rPr>
              <w:t>8.11</w:t>
            </w:r>
          </w:p>
        </w:tc>
        <w:tc>
          <w:tcPr>
            <w:tcW w:w="1195" w:type="dxa"/>
            <w:vAlign w:val="bottom"/>
          </w:tcPr>
          <w:p w14:paraId="18CBFAA5" w14:textId="77777777" w:rsidR="006167C9" w:rsidRPr="00BF430B" w:rsidRDefault="006167C9" w:rsidP="0040343E">
            <w:pPr>
              <w:spacing w:after="200" w:line="276" w:lineRule="auto"/>
            </w:pPr>
            <w:r w:rsidRPr="00BF430B">
              <w:rPr>
                <w:color w:val="000000"/>
              </w:rPr>
              <w:t>2.14</w:t>
            </w:r>
          </w:p>
        </w:tc>
        <w:tc>
          <w:tcPr>
            <w:tcW w:w="1195" w:type="dxa"/>
            <w:vAlign w:val="bottom"/>
          </w:tcPr>
          <w:p w14:paraId="645B5332" w14:textId="77777777" w:rsidR="006167C9" w:rsidRPr="00BF430B" w:rsidRDefault="006167C9" w:rsidP="0040343E">
            <w:pPr>
              <w:spacing w:after="200" w:line="276" w:lineRule="auto"/>
            </w:pPr>
            <w:r w:rsidRPr="00BF430B">
              <w:rPr>
                <w:color w:val="000000"/>
              </w:rPr>
              <w:t>0.75</w:t>
            </w:r>
          </w:p>
        </w:tc>
        <w:tc>
          <w:tcPr>
            <w:tcW w:w="1195" w:type="dxa"/>
            <w:vAlign w:val="bottom"/>
          </w:tcPr>
          <w:p w14:paraId="1E939B67" w14:textId="77777777" w:rsidR="006167C9" w:rsidRPr="00BF430B" w:rsidRDefault="006167C9" w:rsidP="0040343E">
            <w:pPr>
              <w:spacing w:after="200" w:line="276" w:lineRule="auto"/>
            </w:pPr>
            <w:r w:rsidRPr="00BF430B">
              <w:rPr>
                <w:color w:val="000000"/>
              </w:rPr>
              <w:t>0.52</w:t>
            </w:r>
          </w:p>
        </w:tc>
        <w:tc>
          <w:tcPr>
            <w:tcW w:w="1195" w:type="dxa"/>
            <w:vAlign w:val="bottom"/>
          </w:tcPr>
          <w:p w14:paraId="1FBD8A06" w14:textId="77777777" w:rsidR="006167C9" w:rsidRPr="00BF430B" w:rsidRDefault="006167C9" w:rsidP="0040343E">
            <w:pPr>
              <w:spacing w:after="200" w:line="276" w:lineRule="auto"/>
            </w:pPr>
            <w:r w:rsidRPr="00BF430B">
              <w:rPr>
                <w:color w:val="000000"/>
              </w:rPr>
              <w:t>2.68</w:t>
            </w:r>
          </w:p>
        </w:tc>
        <w:tc>
          <w:tcPr>
            <w:tcW w:w="1195" w:type="dxa"/>
            <w:vAlign w:val="bottom"/>
          </w:tcPr>
          <w:p w14:paraId="4564C638" w14:textId="77777777" w:rsidR="006167C9" w:rsidRPr="00BF430B" w:rsidRDefault="006167C9" w:rsidP="0040343E">
            <w:pPr>
              <w:spacing w:after="200" w:line="276" w:lineRule="auto"/>
            </w:pPr>
            <w:r w:rsidRPr="00BF430B">
              <w:rPr>
                <w:color w:val="000000"/>
              </w:rPr>
              <w:t>1.32</w:t>
            </w:r>
          </w:p>
        </w:tc>
        <w:tc>
          <w:tcPr>
            <w:tcW w:w="1195" w:type="dxa"/>
            <w:vAlign w:val="bottom"/>
          </w:tcPr>
          <w:p w14:paraId="46153B78" w14:textId="77777777" w:rsidR="006167C9" w:rsidRPr="00BF430B" w:rsidRDefault="006167C9" w:rsidP="0040343E">
            <w:pPr>
              <w:spacing w:after="200" w:line="276" w:lineRule="auto"/>
            </w:pPr>
            <w:r w:rsidRPr="00BF430B">
              <w:rPr>
                <w:color w:val="000000"/>
              </w:rPr>
              <w:t>6.77</w:t>
            </w:r>
          </w:p>
        </w:tc>
        <w:tc>
          <w:tcPr>
            <w:tcW w:w="1195" w:type="dxa"/>
            <w:vAlign w:val="bottom"/>
          </w:tcPr>
          <w:p w14:paraId="37973E5D" w14:textId="77777777" w:rsidR="006167C9" w:rsidRPr="00BF430B" w:rsidRDefault="006167C9" w:rsidP="0040343E">
            <w:pPr>
              <w:spacing w:after="200" w:line="276" w:lineRule="auto"/>
            </w:pPr>
            <w:r w:rsidRPr="00BF430B">
              <w:rPr>
                <w:color w:val="000000"/>
              </w:rPr>
              <w:t>2.12</w:t>
            </w:r>
          </w:p>
        </w:tc>
      </w:tr>
      <w:tr w:rsidR="006167C9" w:rsidRPr="002A3A7B" w14:paraId="3BCBD8EE" w14:textId="77777777" w:rsidTr="0040343E">
        <w:tc>
          <w:tcPr>
            <w:tcW w:w="2470" w:type="dxa"/>
            <w:vAlign w:val="bottom"/>
          </w:tcPr>
          <w:p w14:paraId="7EA8B9E1" w14:textId="77777777" w:rsidR="006167C9" w:rsidRPr="00BF430B" w:rsidRDefault="006167C9" w:rsidP="0040343E">
            <w:pPr>
              <w:spacing w:after="200" w:line="276" w:lineRule="auto"/>
              <w:jc w:val="center"/>
            </w:pPr>
            <w:r w:rsidRPr="00BF430B">
              <w:rPr>
                <w:color w:val="000000"/>
              </w:rPr>
              <w:t>SCV031</w:t>
            </w:r>
          </w:p>
        </w:tc>
        <w:tc>
          <w:tcPr>
            <w:tcW w:w="1195" w:type="dxa"/>
            <w:vAlign w:val="bottom"/>
          </w:tcPr>
          <w:p w14:paraId="29EFE959" w14:textId="77777777" w:rsidR="006167C9" w:rsidRPr="00BF430B" w:rsidRDefault="006167C9" w:rsidP="0040343E">
            <w:pPr>
              <w:spacing w:after="200" w:line="276" w:lineRule="auto"/>
            </w:pPr>
            <w:r w:rsidRPr="00BF430B">
              <w:rPr>
                <w:color w:val="000000"/>
              </w:rPr>
              <w:t>1.53</w:t>
            </w:r>
          </w:p>
        </w:tc>
        <w:tc>
          <w:tcPr>
            <w:tcW w:w="1195" w:type="dxa"/>
            <w:vAlign w:val="bottom"/>
          </w:tcPr>
          <w:p w14:paraId="73D7B181" w14:textId="77777777" w:rsidR="006167C9" w:rsidRPr="00BF430B" w:rsidRDefault="006167C9" w:rsidP="0040343E">
            <w:pPr>
              <w:spacing w:after="200" w:line="276" w:lineRule="auto"/>
            </w:pPr>
            <w:r w:rsidRPr="00BF430B">
              <w:rPr>
                <w:color w:val="000000"/>
              </w:rPr>
              <w:t>0.83</w:t>
            </w:r>
          </w:p>
        </w:tc>
        <w:tc>
          <w:tcPr>
            <w:tcW w:w="1195" w:type="dxa"/>
            <w:vAlign w:val="bottom"/>
          </w:tcPr>
          <w:p w14:paraId="34C18837" w14:textId="77777777" w:rsidR="006167C9" w:rsidRPr="00BF430B" w:rsidRDefault="006167C9" w:rsidP="0040343E">
            <w:pPr>
              <w:spacing w:after="200" w:line="276" w:lineRule="auto"/>
            </w:pPr>
            <w:r w:rsidRPr="00BF430B">
              <w:rPr>
                <w:color w:val="000000"/>
              </w:rPr>
              <w:t>9.16</w:t>
            </w:r>
          </w:p>
        </w:tc>
        <w:tc>
          <w:tcPr>
            <w:tcW w:w="1195" w:type="dxa"/>
            <w:vAlign w:val="bottom"/>
          </w:tcPr>
          <w:p w14:paraId="7F93849D" w14:textId="77777777" w:rsidR="006167C9" w:rsidRPr="00BF430B" w:rsidRDefault="006167C9" w:rsidP="0040343E">
            <w:pPr>
              <w:spacing w:after="200" w:line="276" w:lineRule="auto"/>
            </w:pPr>
            <w:r w:rsidRPr="00BF430B">
              <w:rPr>
                <w:color w:val="000000"/>
              </w:rPr>
              <w:t>2.84</w:t>
            </w:r>
          </w:p>
        </w:tc>
        <w:tc>
          <w:tcPr>
            <w:tcW w:w="1195" w:type="dxa"/>
            <w:vAlign w:val="bottom"/>
          </w:tcPr>
          <w:p w14:paraId="595364AF" w14:textId="77777777" w:rsidR="006167C9" w:rsidRPr="00BF430B" w:rsidRDefault="006167C9" w:rsidP="0040343E">
            <w:pPr>
              <w:spacing w:after="200" w:line="276" w:lineRule="auto"/>
            </w:pPr>
            <w:r w:rsidRPr="00BF430B">
              <w:rPr>
                <w:color w:val="000000"/>
              </w:rPr>
              <w:t>0.69</w:t>
            </w:r>
          </w:p>
        </w:tc>
        <w:tc>
          <w:tcPr>
            <w:tcW w:w="1195" w:type="dxa"/>
            <w:vAlign w:val="bottom"/>
          </w:tcPr>
          <w:p w14:paraId="6F4A6BE8" w14:textId="77777777" w:rsidR="006167C9" w:rsidRPr="00BF430B" w:rsidRDefault="006167C9" w:rsidP="0040343E">
            <w:pPr>
              <w:spacing w:after="200" w:line="276" w:lineRule="auto"/>
            </w:pPr>
            <w:r w:rsidRPr="00BF430B">
              <w:rPr>
                <w:color w:val="000000"/>
              </w:rPr>
              <w:t>0.75</w:t>
            </w:r>
          </w:p>
        </w:tc>
        <w:tc>
          <w:tcPr>
            <w:tcW w:w="1195" w:type="dxa"/>
            <w:vAlign w:val="bottom"/>
          </w:tcPr>
          <w:p w14:paraId="151A976C" w14:textId="77777777" w:rsidR="006167C9" w:rsidRPr="00BF430B" w:rsidRDefault="006167C9" w:rsidP="0040343E">
            <w:pPr>
              <w:spacing w:after="200" w:line="276" w:lineRule="auto"/>
            </w:pPr>
            <w:r w:rsidRPr="00BF430B">
              <w:rPr>
                <w:color w:val="000000"/>
              </w:rPr>
              <w:t>3.56</w:t>
            </w:r>
          </w:p>
        </w:tc>
        <w:tc>
          <w:tcPr>
            <w:tcW w:w="1195" w:type="dxa"/>
            <w:vAlign w:val="bottom"/>
          </w:tcPr>
          <w:p w14:paraId="382FD2B1" w14:textId="77777777" w:rsidR="006167C9" w:rsidRPr="00BF430B" w:rsidRDefault="006167C9" w:rsidP="0040343E">
            <w:pPr>
              <w:spacing w:after="200" w:line="276" w:lineRule="auto"/>
            </w:pPr>
            <w:r w:rsidRPr="00BF430B">
              <w:rPr>
                <w:color w:val="000000"/>
              </w:rPr>
              <w:t>2.93</w:t>
            </w:r>
          </w:p>
        </w:tc>
        <w:tc>
          <w:tcPr>
            <w:tcW w:w="1195" w:type="dxa"/>
            <w:vAlign w:val="bottom"/>
          </w:tcPr>
          <w:p w14:paraId="1DB29C95" w14:textId="77777777" w:rsidR="006167C9" w:rsidRPr="00BF430B" w:rsidRDefault="006167C9" w:rsidP="0040343E">
            <w:pPr>
              <w:spacing w:after="200" w:line="276" w:lineRule="auto"/>
            </w:pPr>
            <w:r w:rsidRPr="00BF430B">
              <w:rPr>
                <w:color w:val="000000"/>
              </w:rPr>
              <w:t>7.38</w:t>
            </w:r>
          </w:p>
        </w:tc>
        <w:tc>
          <w:tcPr>
            <w:tcW w:w="1195" w:type="dxa"/>
            <w:vAlign w:val="bottom"/>
          </w:tcPr>
          <w:p w14:paraId="682DB028" w14:textId="77777777" w:rsidR="006167C9" w:rsidRPr="00BF430B" w:rsidRDefault="006167C9" w:rsidP="0040343E">
            <w:pPr>
              <w:spacing w:after="200" w:line="276" w:lineRule="auto"/>
            </w:pPr>
            <w:r w:rsidRPr="00BF430B">
              <w:rPr>
                <w:color w:val="000000"/>
              </w:rPr>
              <w:t>2.80</w:t>
            </w:r>
          </w:p>
        </w:tc>
      </w:tr>
      <w:tr w:rsidR="006167C9" w:rsidRPr="002A3A7B" w14:paraId="2F16C20F" w14:textId="77777777" w:rsidTr="0040343E">
        <w:tc>
          <w:tcPr>
            <w:tcW w:w="2470" w:type="dxa"/>
            <w:vAlign w:val="bottom"/>
          </w:tcPr>
          <w:p w14:paraId="164DF99B" w14:textId="77777777" w:rsidR="006167C9" w:rsidRPr="00BF430B" w:rsidRDefault="006167C9" w:rsidP="0040343E">
            <w:pPr>
              <w:spacing w:after="200" w:line="276" w:lineRule="auto"/>
              <w:jc w:val="center"/>
            </w:pPr>
            <w:r w:rsidRPr="00BF430B">
              <w:rPr>
                <w:color w:val="000000"/>
              </w:rPr>
              <w:t>SCV032</w:t>
            </w:r>
          </w:p>
        </w:tc>
        <w:tc>
          <w:tcPr>
            <w:tcW w:w="1195" w:type="dxa"/>
            <w:vAlign w:val="bottom"/>
          </w:tcPr>
          <w:p w14:paraId="486D6C4D" w14:textId="77777777" w:rsidR="006167C9" w:rsidRPr="00BF430B" w:rsidRDefault="006167C9" w:rsidP="0040343E">
            <w:pPr>
              <w:spacing w:after="200" w:line="276" w:lineRule="auto"/>
            </w:pPr>
            <w:r w:rsidRPr="00BF430B">
              <w:rPr>
                <w:color w:val="000000"/>
              </w:rPr>
              <w:t>1.03</w:t>
            </w:r>
          </w:p>
        </w:tc>
        <w:tc>
          <w:tcPr>
            <w:tcW w:w="1195" w:type="dxa"/>
            <w:vAlign w:val="bottom"/>
          </w:tcPr>
          <w:p w14:paraId="28E09A45" w14:textId="77777777" w:rsidR="006167C9" w:rsidRPr="00BF430B" w:rsidRDefault="006167C9" w:rsidP="0040343E">
            <w:pPr>
              <w:spacing w:after="200" w:line="276" w:lineRule="auto"/>
            </w:pPr>
            <w:r w:rsidRPr="00BF430B">
              <w:rPr>
                <w:color w:val="000000"/>
              </w:rPr>
              <w:t>0.66</w:t>
            </w:r>
          </w:p>
        </w:tc>
        <w:tc>
          <w:tcPr>
            <w:tcW w:w="1195" w:type="dxa"/>
            <w:vAlign w:val="bottom"/>
          </w:tcPr>
          <w:p w14:paraId="4B8B09CE" w14:textId="77777777" w:rsidR="006167C9" w:rsidRPr="00BF430B" w:rsidRDefault="006167C9" w:rsidP="0040343E">
            <w:pPr>
              <w:spacing w:after="200" w:line="276" w:lineRule="auto"/>
            </w:pPr>
            <w:r w:rsidRPr="00BF430B">
              <w:rPr>
                <w:color w:val="000000"/>
              </w:rPr>
              <w:t>8.62</w:t>
            </w:r>
          </w:p>
        </w:tc>
        <w:tc>
          <w:tcPr>
            <w:tcW w:w="1195" w:type="dxa"/>
            <w:vAlign w:val="bottom"/>
          </w:tcPr>
          <w:p w14:paraId="3003FB47" w14:textId="77777777" w:rsidR="006167C9" w:rsidRPr="00BF430B" w:rsidRDefault="006167C9" w:rsidP="0040343E">
            <w:pPr>
              <w:spacing w:after="200" w:line="276" w:lineRule="auto"/>
            </w:pPr>
            <w:r w:rsidRPr="00BF430B">
              <w:rPr>
                <w:color w:val="000000"/>
              </w:rPr>
              <w:t>2.67</w:t>
            </w:r>
          </w:p>
        </w:tc>
        <w:tc>
          <w:tcPr>
            <w:tcW w:w="1195" w:type="dxa"/>
            <w:vAlign w:val="bottom"/>
          </w:tcPr>
          <w:p w14:paraId="23CBABA9" w14:textId="77777777" w:rsidR="006167C9" w:rsidRPr="00BF430B" w:rsidRDefault="006167C9" w:rsidP="0040343E">
            <w:pPr>
              <w:spacing w:after="200" w:line="276" w:lineRule="auto"/>
            </w:pPr>
            <w:r w:rsidRPr="00BF430B">
              <w:rPr>
                <w:color w:val="000000"/>
              </w:rPr>
              <w:t>0.46</w:t>
            </w:r>
          </w:p>
        </w:tc>
        <w:tc>
          <w:tcPr>
            <w:tcW w:w="1195" w:type="dxa"/>
            <w:vAlign w:val="bottom"/>
          </w:tcPr>
          <w:p w14:paraId="57853634" w14:textId="77777777" w:rsidR="006167C9" w:rsidRPr="00BF430B" w:rsidRDefault="006167C9" w:rsidP="0040343E">
            <w:pPr>
              <w:spacing w:after="200" w:line="276" w:lineRule="auto"/>
            </w:pPr>
            <w:r w:rsidRPr="00BF430B">
              <w:rPr>
                <w:color w:val="000000"/>
              </w:rPr>
              <w:t>0.36</w:t>
            </w:r>
          </w:p>
        </w:tc>
        <w:tc>
          <w:tcPr>
            <w:tcW w:w="1195" w:type="dxa"/>
            <w:vAlign w:val="bottom"/>
          </w:tcPr>
          <w:p w14:paraId="2C7D517E" w14:textId="77777777" w:rsidR="006167C9" w:rsidRPr="00BF430B" w:rsidRDefault="006167C9" w:rsidP="0040343E">
            <w:pPr>
              <w:spacing w:after="200" w:line="276" w:lineRule="auto"/>
            </w:pPr>
            <w:r w:rsidRPr="00BF430B">
              <w:rPr>
                <w:color w:val="000000"/>
              </w:rPr>
              <w:t>3.00</w:t>
            </w:r>
          </w:p>
        </w:tc>
        <w:tc>
          <w:tcPr>
            <w:tcW w:w="1195" w:type="dxa"/>
            <w:vAlign w:val="bottom"/>
          </w:tcPr>
          <w:p w14:paraId="5EAC1820" w14:textId="77777777" w:rsidR="006167C9" w:rsidRPr="00BF430B" w:rsidRDefault="006167C9" w:rsidP="0040343E">
            <w:pPr>
              <w:spacing w:after="200" w:line="276" w:lineRule="auto"/>
            </w:pPr>
            <w:r w:rsidRPr="00BF430B">
              <w:rPr>
                <w:color w:val="000000"/>
              </w:rPr>
              <w:t>2.18</w:t>
            </w:r>
          </w:p>
        </w:tc>
        <w:tc>
          <w:tcPr>
            <w:tcW w:w="1195" w:type="dxa"/>
            <w:vAlign w:val="bottom"/>
          </w:tcPr>
          <w:p w14:paraId="0B267D2A" w14:textId="77777777" w:rsidR="006167C9" w:rsidRPr="00BF430B" w:rsidRDefault="006167C9" w:rsidP="0040343E">
            <w:pPr>
              <w:spacing w:after="200" w:line="276" w:lineRule="auto"/>
            </w:pPr>
            <w:r w:rsidRPr="00BF430B">
              <w:rPr>
                <w:color w:val="000000"/>
              </w:rPr>
              <w:t>7.11</w:t>
            </w:r>
          </w:p>
        </w:tc>
        <w:tc>
          <w:tcPr>
            <w:tcW w:w="1195" w:type="dxa"/>
            <w:vAlign w:val="bottom"/>
          </w:tcPr>
          <w:p w14:paraId="5E9C5932" w14:textId="77777777" w:rsidR="006167C9" w:rsidRPr="00BF430B" w:rsidRDefault="006167C9" w:rsidP="0040343E">
            <w:pPr>
              <w:spacing w:after="200" w:line="276" w:lineRule="auto"/>
            </w:pPr>
            <w:r w:rsidRPr="00BF430B">
              <w:rPr>
                <w:color w:val="000000"/>
              </w:rPr>
              <w:t>2.65</w:t>
            </w:r>
          </w:p>
        </w:tc>
      </w:tr>
    </w:tbl>
    <w:p w14:paraId="5FED1AB3" w14:textId="30655AF0" w:rsidR="006167C9" w:rsidRDefault="006167C9">
      <w:pPr>
        <w:spacing w:after="200" w:line="276" w:lineRule="auto"/>
        <w:rPr>
          <w:rFonts w:ascii="Arial" w:hAnsi="Arial" w:cs="Arial"/>
          <w:b/>
          <w:sz w:val="32"/>
          <w:szCs w:val="22"/>
        </w:rPr>
      </w:pPr>
      <w:r>
        <w:lastRenderedPageBreak/>
        <w:t>The experiment notations refer to the following: SCV028-030: MOI experiment (MOI = 50, 500, 5000 for WT PV-GFP); SCV035-037: cell cycle experiment (Unsorted, G1/S, G2/M); GFP + mCherry co-infection; SCV038-041: mutant experiment (WT vs H273R PV-GFP (MOI = 50 and 5000)); SCV031-032: drug treatment experiment (0 vs 50 mM 2'-C-meA).</w:t>
      </w:r>
    </w:p>
    <w:p w14:paraId="1BAA8247" w14:textId="77549C48" w:rsidR="006167C9" w:rsidRDefault="006167C9">
      <w:pPr>
        <w:spacing w:after="200" w:line="276" w:lineRule="auto"/>
        <w:rPr>
          <w:rFonts w:ascii="Arial" w:hAnsi="Arial" w:cs="Arial"/>
          <w:b/>
          <w:sz w:val="32"/>
          <w:szCs w:val="22"/>
        </w:rPr>
      </w:pPr>
    </w:p>
    <w:p w14:paraId="03FC62BB" w14:textId="77777777" w:rsidR="006167C9" w:rsidRDefault="006167C9">
      <w:pPr>
        <w:spacing w:after="200" w:line="276" w:lineRule="auto"/>
        <w:rPr>
          <w:rFonts w:ascii="Arial" w:hAnsi="Arial" w:cs="Arial"/>
          <w:b/>
          <w:sz w:val="32"/>
          <w:szCs w:val="22"/>
        </w:rPr>
        <w:sectPr w:rsidR="006167C9" w:rsidSect="006167C9">
          <w:pgSz w:w="15840" w:h="12240" w:orient="landscape"/>
          <w:pgMar w:top="720" w:right="720" w:bottom="720" w:left="720" w:header="708" w:footer="708" w:gutter="0"/>
          <w:cols w:space="708"/>
          <w:docGrid w:linePitch="360"/>
        </w:sectPr>
      </w:pPr>
    </w:p>
    <w:p w14:paraId="1C2968E8" w14:textId="26262756" w:rsidR="00C3725A" w:rsidRPr="00C81787" w:rsidRDefault="00C3725A" w:rsidP="00C3725A">
      <w:pPr>
        <w:spacing w:after="200" w:line="276" w:lineRule="auto"/>
        <w:rPr>
          <w:rFonts w:eastAsia="PMingLiU"/>
          <w:lang w:eastAsia="zh-TW"/>
        </w:rPr>
      </w:pPr>
      <w:r>
        <w:rPr>
          <w:b/>
          <w:szCs w:val="22"/>
        </w:rPr>
        <w:lastRenderedPageBreak/>
        <w:t>Table S</w:t>
      </w:r>
      <w:r w:rsidR="00DA4E9B">
        <w:rPr>
          <w:b/>
        </w:rPr>
        <w:t>3</w:t>
      </w:r>
      <w:r w:rsidR="00973C90">
        <w:rPr>
          <w:b/>
        </w:rPr>
        <w:t>.</w:t>
      </w:r>
      <w:r w:rsidRPr="00D73699">
        <w:rPr>
          <w:b/>
        </w:rPr>
        <w:t xml:space="preserve"> </w:t>
      </w:r>
      <w:r>
        <w:t xml:space="preserve">Adjusted P-values of the t-tests for the MOI experiment. </w:t>
      </w:r>
    </w:p>
    <w:tbl>
      <w:tblPr>
        <w:tblStyle w:val="TableGrid"/>
        <w:tblW w:w="0" w:type="auto"/>
        <w:tblLook w:val="04A0" w:firstRow="1" w:lastRow="0" w:firstColumn="1" w:lastColumn="0" w:noHBand="0" w:noVBand="1"/>
      </w:tblPr>
      <w:tblGrid>
        <w:gridCol w:w="1460"/>
        <w:gridCol w:w="1431"/>
        <w:gridCol w:w="1411"/>
        <w:gridCol w:w="1436"/>
        <w:gridCol w:w="1436"/>
        <w:gridCol w:w="1436"/>
      </w:tblGrid>
      <w:tr w:rsidR="00C3725A" w14:paraId="01EF837C" w14:textId="77777777" w:rsidTr="002A3A7B">
        <w:trPr>
          <w:trHeight w:hRule="exact" w:val="432"/>
        </w:trPr>
        <w:tc>
          <w:tcPr>
            <w:tcW w:w="1476" w:type="dxa"/>
            <w:vMerge w:val="restart"/>
            <w:tcBorders>
              <w:top w:val="single" w:sz="12" w:space="0" w:color="auto"/>
              <w:left w:val="single" w:sz="12" w:space="0" w:color="auto"/>
              <w:bottom w:val="single" w:sz="6" w:space="0" w:color="auto"/>
              <w:right w:val="single" w:sz="6" w:space="0" w:color="auto"/>
            </w:tcBorders>
            <w:vAlign w:val="center"/>
          </w:tcPr>
          <w:p w14:paraId="7BAA6033" w14:textId="77777777" w:rsidR="00C3725A" w:rsidRPr="00D875E1" w:rsidRDefault="00C3725A" w:rsidP="002A3A7B">
            <w:pPr>
              <w:spacing w:after="200" w:line="276" w:lineRule="auto"/>
              <w:jc w:val="center"/>
              <w:rPr>
                <w:rFonts w:eastAsia="PMingLiU"/>
                <w:b/>
                <w:lang w:eastAsia="zh-TW"/>
              </w:rPr>
            </w:pPr>
            <w:r w:rsidRPr="00D875E1">
              <w:rPr>
                <w:rFonts w:eastAsia="PMingLiU"/>
                <w:b/>
                <w:lang w:eastAsia="zh-TW"/>
              </w:rPr>
              <w:t>Maximum</w:t>
            </w:r>
          </w:p>
        </w:tc>
        <w:tc>
          <w:tcPr>
            <w:tcW w:w="1476" w:type="dxa"/>
            <w:tcBorders>
              <w:top w:val="single" w:sz="12" w:space="0" w:color="auto"/>
              <w:left w:val="single" w:sz="6" w:space="0" w:color="auto"/>
              <w:bottom w:val="single" w:sz="6" w:space="0" w:color="auto"/>
              <w:right w:val="single" w:sz="6" w:space="0" w:color="auto"/>
            </w:tcBorders>
            <w:vAlign w:val="center"/>
          </w:tcPr>
          <w:p w14:paraId="52396F26" w14:textId="77777777" w:rsidR="00C3725A" w:rsidRPr="00843D0B" w:rsidRDefault="00C3725A" w:rsidP="002A3A7B">
            <w:pPr>
              <w:spacing w:after="200" w:line="276" w:lineRule="auto"/>
              <w:rPr>
                <w:rFonts w:eastAsia="PMingLiU"/>
                <w:lang w:eastAsia="zh-TW"/>
              </w:rPr>
            </w:pPr>
            <w:r w:rsidRPr="00843D0B">
              <w:rPr>
                <w:rFonts w:eastAsia="PMingLiU"/>
                <w:lang w:eastAsia="zh-TW"/>
              </w:rPr>
              <w:t>Sample size</w:t>
            </w:r>
          </w:p>
        </w:tc>
        <w:tc>
          <w:tcPr>
            <w:tcW w:w="1476" w:type="dxa"/>
            <w:tcBorders>
              <w:top w:val="single" w:sz="12" w:space="0" w:color="auto"/>
              <w:left w:val="single" w:sz="6" w:space="0" w:color="auto"/>
              <w:bottom w:val="single" w:sz="6" w:space="0" w:color="auto"/>
              <w:right w:val="single" w:sz="6" w:space="0" w:color="auto"/>
            </w:tcBorders>
            <w:vAlign w:val="center"/>
          </w:tcPr>
          <w:p w14:paraId="0069F0EE" w14:textId="77777777" w:rsidR="00C3725A" w:rsidRPr="00843D0B" w:rsidRDefault="00C3725A" w:rsidP="002A3A7B">
            <w:pPr>
              <w:spacing w:after="200" w:line="276" w:lineRule="auto"/>
              <w:rPr>
                <w:rFonts w:eastAsia="PMingLiU"/>
                <w:lang w:eastAsia="zh-TW"/>
              </w:rPr>
            </w:pPr>
          </w:p>
        </w:tc>
        <w:tc>
          <w:tcPr>
            <w:tcW w:w="1476" w:type="dxa"/>
            <w:tcBorders>
              <w:top w:val="single" w:sz="12" w:space="0" w:color="auto"/>
              <w:left w:val="single" w:sz="6" w:space="0" w:color="auto"/>
              <w:bottom w:val="single" w:sz="6" w:space="0" w:color="auto"/>
              <w:right w:val="single" w:sz="6" w:space="0" w:color="auto"/>
            </w:tcBorders>
            <w:vAlign w:val="center"/>
          </w:tcPr>
          <w:p w14:paraId="7B4C920E" w14:textId="77777777" w:rsidR="00C3725A" w:rsidRPr="00843D0B" w:rsidRDefault="00C3725A" w:rsidP="002A3A7B">
            <w:pPr>
              <w:spacing w:after="200" w:line="276" w:lineRule="auto"/>
              <w:rPr>
                <w:rFonts w:eastAsia="PMingLiU"/>
                <w:lang w:eastAsia="zh-TW"/>
              </w:rPr>
            </w:pPr>
            <w:r w:rsidRPr="00843D0B">
              <w:rPr>
                <w:rFonts w:eastAsia="PMingLiU"/>
                <w:lang w:eastAsia="zh-TW"/>
              </w:rPr>
              <w:t>93</w:t>
            </w:r>
          </w:p>
        </w:tc>
        <w:tc>
          <w:tcPr>
            <w:tcW w:w="1476" w:type="dxa"/>
            <w:tcBorders>
              <w:top w:val="single" w:sz="12" w:space="0" w:color="auto"/>
              <w:left w:val="single" w:sz="6" w:space="0" w:color="auto"/>
              <w:bottom w:val="single" w:sz="6" w:space="0" w:color="auto"/>
              <w:right w:val="single" w:sz="6" w:space="0" w:color="auto"/>
            </w:tcBorders>
            <w:vAlign w:val="center"/>
          </w:tcPr>
          <w:p w14:paraId="438C1ABF" w14:textId="77777777" w:rsidR="00C3725A" w:rsidRPr="00843D0B" w:rsidRDefault="00C3725A" w:rsidP="002A3A7B">
            <w:pPr>
              <w:spacing w:after="200" w:line="276" w:lineRule="auto"/>
              <w:rPr>
                <w:rFonts w:eastAsia="PMingLiU"/>
                <w:lang w:eastAsia="zh-TW"/>
              </w:rPr>
            </w:pPr>
            <w:r w:rsidRPr="00843D0B">
              <w:rPr>
                <w:rFonts w:eastAsia="PMingLiU"/>
                <w:lang w:eastAsia="zh-TW"/>
              </w:rPr>
              <w:t>127</w:t>
            </w:r>
          </w:p>
        </w:tc>
        <w:tc>
          <w:tcPr>
            <w:tcW w:w="1476" w:type="dxa"/>
            <w:tcBorders>
              <w:top w:val="single" w:sz="12" w:space="0" w:color="auto"/>
              <w:left w:val="single" w:sz="6" w:space="0" w:color="auto"/>
              <w:bottom w:val="single" w:sz="6" w:space="0" w:color="auto"/>
              <w:right w:val="single" w:sz="12" w:space="0" w:color="auto"/>
            </w:tcBorders>
            <w:vAlign w:val="center"/>
          </w:tcPr>
          <w:p w14:paraId="70EAFCC2" w14:textId="77777777" w:rsidR="00C3725A" w:rsidRPr="00843D0B" w:rsidRDefault="00C3725A" w:rsidP="002A3A7B">
            <w:pPr>
              <w:spacing w:after="200" w:line="276" w:lineRule="auto"/>
              <w:rPr>
                <w:rFonts w:eastAsia="PMingLiU"/>
                <w:lang w:eastAsia="zh-TW"/>
              </w:rPr>
            </w:pPr>
            <w:r w:rsidRPr="00843D0B">
              <w:rPr>
                <w:rFonts w:eastAsia="PMingLiU"/>
                <w:lang w:eastAsia="zh-TW"/>
              </w:rPr>
              <w:t>202</w:t>
            </w:r>
          </w:p>
        </w:tc>
      </w:tr>
      <w:tr w:rsidR="00C3725A" w14:paraId="2D37F6E0" w14:textId="77777777" w:rsidTr="002A3A7B">
        <w:trPr>
          <w:trHeight w:hRule="exact" w:val="432"/>
        </w:trPr>
        <w:tc>
          <w:tcPr>
            <w:tcW w:w="1476" w:type="dxa"/>
            <w:vMerge/>
            <w:tcBorders>
              <w:top w:val="single" w:sz="6" w:space="0" w:color="auto"/>
              <w:left w:val="single" w:sz="12" w:space="0" w:color="auto"/>
              <w:bottom w:val="single" w:sz="6" w:space="0" w:color="auto"/>
              <w:right w:val="single" w:sz="6" w:space="0" w:color="auto"/>
            </w:tcBorders>
          </w:tcPr>
          <w:p w14:paraId="5C93D9D4" w14:textId="77777777" w:rsidR="00C3725A" w:rsidRDefault="00C3725A" w:rsidP="002A3A7B">
            <w:pPr>
              <w:spacing w:after="200" w:line="276" w:lineRule="auto"/>
              <w:jc w:val="both"/>
              <w:rPr>
                <w:rFonts w:eastAsia="PMingLiU"/>
                <w:lang w:eastAsia="zh-TW"/>
              </w:rPr>
            </w:pPr>
          </w:p>
        </w:tc>
        <w:tc>
          <w:tcPr>
            <w:tcW w:w="1476" w:type="dxa"/>
            <w:tcBorders>
              <w:top w:val="single" w:sz="6" w:space="0" w:color="auto"/>
              <w:left w:val="single" w:sz="6" w:space="0" w:color="auto"/>
              <w:bottom w:val="single" w:sz="6" w:space="0" w:color="auto"/>
              <w:right w:val="single" w:sz="6" w:space="0" w:color="auto"/>
            </w:tcBorders>
            <w:vAlign w:val="center"/>
          </w:tcPr>
          <w:p w14:paraId="2F18732F" w14:textId="77777777" w:rsidR="00C3725A" w:rsidRPr="00843D0B" w:rsidRDefault="00C3725A" w:rsidP="002A3A7B">
            <w:pPr>
              <w:spacing w:after="200" w:line="276" w:lineRule="auto"/>
              <w:rPr>
                <w:rFonts w:eastAsia="PMingLiU"/>
                <w:lang w:eastAsia="zh-TW"/>
              </w:rPr>
            </w:pPr>
          </w:p>
        </w:tc>
        <w:tc>
          <w:tcPr>
            <w:tcW w:w="1476" w:type="dxa"/>
            <w:tcBorders>
              <w:top w:val="single" w:sz="6" w:space="0" w:color="auto"/>
              <w:left w:val="single" w:sz="6" w:space="0" w:color="auto"/>
              <w:bottom w:val="single" w:sz="6" w:space="0" w:color="auto"/>
              <w:right w:val="single" w:sz="6" w:space="0" w:color="auto"/>
            </w:tcBorders>
            <w:vAlign w:val="center"/>
          </w:tcPr>
          <w:p w14:paraId="5807A265" w14:textId="77777777" w:rsidR="00C3725A" w:rsidRPr="00843D0B" w:rsidRDefault="00C3725A" w:rsidP="002A3A7B">
            <w:pPr>
              <w:spacing w:after="200" w:line="276" w:lineRule="auto"/>
              <w:rPr>
                <w:rFonts w:eastAsia="PMingLiU"/>
                <w:lang w:eastAsia="zh-TW"/>
              </w:rPr>
            </w:pPr>
            <w:r w:rsidRPr="00843D0B">
              <w:rPr>
                <w:rFonts w:eastAsia="PMingLiU"/>
                <w:lang w:eastAsia="zh-TW"/>
              </w:rPr>
              <w:t>MOI</w:t>
            </w:r>
          </w:p>
        </w:tc>
        <w:tc>
          <w:tcPr>
            <w:tcW w:w="1476" w:type="dxa"/>
            <w:tcBorders>
              <w:top w:val="single" w:sz="6" w:space="0" w:color="auto"/>
              <w:left w:val="single" w:sz="6" w:space="0" w:color="auto"/>
              <w:bottom w:val="single" w:sz="6" w:space="0" w:color="auto"/>
              <w:right w:val="single" w:sz="6" w:space="0" w:color="auto"/>
            </w:tcBorders>
            <w:vAlign w:val="center"/>
          </w:tcPr>
          <w:p w14:paraId="37EDF21B" w14:textId="77777777" w:rsidR="00C3725A" w:rsidRPr="00843D0B" w:rsidRDefault="00C3725A" w:rsidP="002A3A7B">
            <w:pPr>
              <w:spacing w:after="200" w:line="276" w:lineRule="auto"/>
              <w:rPr>
                <w:rFonts w:eastAsia="PMingLiU"/>
                <w:lang w:eastAsia="zh-TW"/>
              </w:rPr>
            </w:pPr>
            <w:r w:rsidRPr="00843D0B">
              <w:rPr>
                <w:rFonts w:eastAsia="PMingLiU"/>
                <w:lang w:eastAsia="zh-TW"/>
              </w:rPr>
              <w:t>50</w:t>
            </w:r>
          </w:p>
        </w:tc>
        <w:tc>
          <w:tcPr>
            <w:tcW w:w="1476" w:type="dxa"/>
            <w:tcBorders>
              <w:top w:val="single" w:sz="6" w:space="0" w:color="auto"/>
              <w:left w:val="single" w:sz="6" w:space="0" w:color="auto"/>
              <w:bottom w:val="single" w:sz="6" w:space="0" w:color="auto"/>
              <w:right w:val="single" w:sz="6" w:space="0" w:color="auto"/>
            </w:tcBorders>
            <w:vAlign w:val="center"/>
          </w:tcPr>
          <w:p w14:paraId="3E6DC17D" w14:textId="77777777" w:rsidR="00C3725A" w:rsidRPr="00843D0B" w:rsidRDefault="00C3725A" w:rsidP="002A3A7B">
            <w:pPr>
              <w:spacing w:after="200" w:line="276" w:lineRule="auto"/>
              <w:rPr>
                <w:rFonts w:eastAsia="PMingLiU"/>
                <w:lang w:eastAsia="zh-TW"/>
              </w:rPr>
            </w:pPr>
            <w:r w:rsidRPr="00843D0B">
              <w:rPr>
                <w:rFonts w:eastAsia="PMingLiU"/>
                <w:lang w:eastAsia="zh-TW"/>
              </w:rPr>
              <w:t>500</w:t>
            </w:r>
          </w:p>
        </w:tc>
        <w:tc>
          <w:tcPr>
            <w:tcW w:w="1476" w:type="dxa"/>
            <w:tcBorders>
              <w:top w:val="single" w:sz="6" w:space="0" w:color="auto"/>
              <w:left w:val="single" w:sz="6" w:space="0" w:color="auto"/>
              <w:bottom w:val="single" w:sz="6" w:space="0" w:color="auto"/>
              <w:right w:val="single" w:sz="12" w:space="0" w:color="auto"/>
            </w:tcBorders>
            <w:vAlign w:val="center"/>
          </w:tcPr>
          <w:p w14:paraId="13A49D6C" w14:textId="77777777" w:rsidR="00C3725A" w:rsidRPr="00843D0B" w:rsidRDefault="00C3725A" w:rsidP="002A3A7B">
            <w:pPr>
              <w:spacing w:after="200" w:line="276" w:lineRule="auto"/>
              <w:rPr>
                <w:rFonts w:eastAsia="PMingLiU"/>
                <w:lang w:eastAsia="zh-TW"/>
              </w:rPr>
            </w:pPr>
            <w:r w:rsidRPr="00843D0B">
              <w:rPr>
                <w:rFonts w:eastAsia="PMingLiU"/>
                <w:lang w:eastAsia="zh-TW"/>
              </w:rPr>
              <w:t>5000</w:t>
            </w:r>
          </w:p>
        </w:tc>
      </w:tr>
      <w:tr w:rsidR="00C3725A" w14:paraId="026352E2" w14:textId="77777777" w:rsidTr="002A3A7B">
        <w:trPr>
          <w:trHeight w:hRule="exact" w:val="432"/>
        </w:trPr>
        <w:tc>
          <w:tcPr>
            <w:tcW w:w="1476" w:type="dxa"/>
            <w:vMerge/>
            <w:tcBorders>
              <w:top w:val="single" w:sz="6" w:space="0" w:color="auto"/>
              <w:left w:val="single" w:sz="12" w:space="0" w:color="auto"/>
              <w:bottom w:val="single" w:sz="6" w:space="0" w:color="auto"/>
              <w:right w:val="single" w:sz="6" w:space="0" w:color="auto"/>
            </w:tcBorders>
          </w:tcPr>
          <w:p w14:paraId="5706C385" w14:textId="77777777" w:rsidR="00C3725A" w:rsidRDefault="00C3725A" w:rsidP="002A3A7B">
            <w:pPr>
              <w:spacing w:after="200" w:line="276" w:lineRule="auto"/>
              <w:jc w:val="both"/>
              <w:rPr>
                <w:rFonts w:eastAsia="PMingLiU"/>
                <w:lang w:eastAsia="zh-TW"/>
              </w:rPr>
            </w:pPr>
          </w:p>
        </w:tc>
        <w:tc>
          <w:tcPr>
            <w:tcW w:w="1476" w:type="dxa"/>
            <w:tcBorders>
              <w:top w:val="single" w:sz="6" w:space="0" w:color="auto"/>
              <w:left w:val="single" w:sz="6" w:space="0" w:color="auto"/>
              <w:bottom w:val="single" w:sz="6" w:space="0" w:color="auto"/>
              <w:right w:val="single" w:sz="6" w:space="0" w:color="auto"/>
            </w:tcBorders>
            <w:vAlign w:val="center"/>
          </w:tcPr>
          <w:p w14:paraId="39879E7B" w14:textId="77777777" w:rsidR="00C3725A" w:rsidRPr="00843D0B" w:rsidRDefault="00C3725A" w:rsidP="002A3A7B">
            <w:pPr>
              <w:spacing w:after="200" w:line="276" w:lineRule="auto"/>
              <w:rPr>
                <w:rFonts w:eastAsia="PMingLiU"/>
                <w:lang w:eastAsia="zh-TW"/>
              </w:rPr>
            </w:pPr>
            <w:r w:rsidRPr="00843D0B">
              <w:rPr>
                <w:rFonts w:eastAsia="PMingLiU"/>
                <w:lang w:eastAsia="zh-TW"/>
              </w:rPr>
              <w:t>93</w:t>
            </w:r>
          </w:p>
        </w:tc>
        <w:tc>
          <w:tcPr>
            <w:tcW w:w="1476" w:type="dxa"/>
            <w:tcBorders>
              <w:top w:val="single" w:sz="6" w:space="0" w:color="auto"/>
              <w:left w:val="single" w:sz="6" w:space="0" w:color="auto"/>
              <w:bottom w:val="single" w:sz="6" w:space="0" w:color="auto"/>
              <w:right w:val="single" w:sz="6" w:space="0" w:color="auto"/>
            </w:tcBorders>
            <w:vAlign w:val="center"/>
          </w:tcPr>
          <w:p w14:paraId="22D7B45E" w14:textId="77777777" w:rsidR="00C3725A" w:rsidRPr="00843D0B" w:rsidRDefault="00C3725A" w:rsidP="002A3A7B">
            <w:pPr>
              <w:spacing w:after="200" w:line="276" w:lineRule="auto"/>
              <w:rPr>
                <w:rFonts w:eastAsia="PMingLiU"/>
                <w:lang w:eastAsia="zh-TW"/>
              </w:rPr>
            </w:pPr>
            <w:r w:rsidRPr="00843D0B">
              <w:rPr>
                <w:rFonts w:eastAsia="PMingLiU"/>
                <w:lang w:eastAsia="zh-TW"/>
              </w:rPr>
              <w:t>50</w:t>
            </w:r>
          </w:p>
        </w:tc>
        <w:tc>
          <w:tcPr>
            <w:tcW w:w="1476" w:type="dxa"/>
            <w:tcBorders>
              <w:top w:val="single" w:sz="6" w:space="0" w:color="auto"/>
              <w:left w:val="single" w:sz="6" w:space="0" w:color="auto"/>
              <w:bottom w:val="single" w:sz="6" w:space="0" w:color="auto"/>
              <w:right w:val="single" w:sz="6" w:space="0" w:color="auto"/>
            </w:tcBorders>
            <w:vAlign w:val="center"/>
          </w:tcPr>
          <w:p w14:paraId="482F5244" w14:textId="77777777" w:rsidR="00C3725A" w:rsidRPr="00843D0B" w:rsidRDefault="00C3725A" w:rsidP="002A3A7B">
            <w:pPr>
              <w:spacing w:after="200" w:line="276" w:lineRule="auto"/>
              <w:rPr>
                <w:rFonts w:eastAsia="PMingLiU"/>
                <w:lang w:eastAsia="zh-TW"/>
              </w:rPr>
            </w:pPr>
            <w:r w:rsidRPr="00843D0B">
              <w:rPr>
                <w:rFonts w:eastAsia="PMingLiU"/>
                <w:lang w:eastAsia="zh-TW"/>
              </w:rPr>
              <w:t>1.00000</w:t>
            </w:r>
          </w:p>
        </w:tc>
        <w:tc>
          <w:tcPr>
            <w:tcW w:w="1476" w:type="dxa"/>
            <w:tcBorders>
              <w:top w:val="single" w:sz="6" w:space="0" w:color="auto"/>
              <w:left w:val="single" w:sz="6" w:space="0" w:color="auto"/>
              <w:bottom w:val="single" w:sz="6" w:space="0" w:color="auto"/>
              <w:right w:val="single" w:sz="6" w:space="0" w:color="auto"/>
            </w:tcBorders>
            <w:vAlign w:val="center"/>
          </w:tcPr>
          <w:p w14:paraId="5A73C58E" w14:textId="77777777" w:rsidR="00C3725A" w:rsidRPr="00843D0B" w:rsidRDefault="00C3725A" w:rsidP="002A3A7B">
            <w:pPr>
              <w:spacing w:after="200" w:line="276" w:lineRule="auto"/>
              <w:rPr>
                <w:rFonts w:eastAsia="PMingLiU"/>
                <w:lang w:eastAsia="zh-TW"/>
              </w:rPr>
            </w:pPr>
            <w:r w:rsidRPr="00843D0B">
              <w:rPr>
                <w:rFonts w:eastAsia="PMingLiU"/>
                <w:lang w:eastAsia="zh-TW"/>
              </w:rPr>
              <w:t>1.00000</w:t>
            </w:r>
          </w:p>
        </w:tc>
        <w:tc>
          <w:tcPr>
            <w:tcW w:w="1476" w:type="dxa"/>
            <w:tcBorders>
              <w:top w:val="single" w:sz="6" w:space="0" w:color="auto"/>
              <w:left w:val="single" w:sz="6" w:space="0" w:color="auto"/>
              <w:bottom w:val="single" w:sz="6" w:space="0" w:color="auto"/>
              <w:right w:val="single" w:sz="12" w:space="0" w:color="auto"/>
            </w:tcBorders>
            <w:vAlign w:val="center"/>
          </w:tcPr>
          <w:p w14:paraId="266EC409" w14:textId="77777777" w:rsidR="00C3725A" w:rsidRPr="00843D0B" w:rsidRDefault="00C3725A" w:rsidP="002A3A7B">
            <w:pPr>
              <w:spacing w:after="200" w:line="276" w:lineRule="auto"/>
              <w:rPr>
                <w:rFonts w:eastAsia="PMingLiU"/>
                <w:lang w:eastAsia="zh-TW"/>
              </w:rPr>
            </w:pPr>
            <w:r w:rsidRPr="00843D0B">
              <w:rPr>
                <w:rFonts w:eastAsia="PMingLiU"/>
                <w:lang w:eastAsia="zh-TW"/>
              </w:rPr>
              <w:t>0.29010</w:t>
            </w:r>
          </w:p>
        </w:tc>
      </w:tr>
      <w:tr w:rsidR="00C3725A" w14:paraId="0B432BC0" w14:textId="77777777" w:rsidTr="002A3A7B">
        <w:trPr>
          <w:trHeight w:hRule="exact" w:val="432"/>
        </w:trPr>
        <w:tc>
          <w:tcPr>
            <w:tcW w:w="1476" w:type="dxa"/>
            <w:vMerge/>
            <w:tcBorders>
              <w:top w:val="single" w:sz="6" w:space="0" w:color="auto"/>
              <w:left w:val="single" w:sz="12" w:space="0" w:color="auto"/>
              <w:bottom w:val="single" w:sz="6" w:space="0" w:color="auto"/>
              <w:right w:val="single" w:sz="6" w:space="0" w:color="auto"/>
            </w:tcBorders>
          </w:tcPr>
          <w:p w14:paraId="376F51C3" w14:textId="77777777" w:rsidR="00C3725A" w:rsidRDefault="00C3725A" w:rsidP="002A3A7B">
            <w:pPr>
              <w:spacing w:after="200" w:line="276" w:lineRule="auto"/>
              <w:jc w:val="both"/>
              <w:rPr>
                <w:rFonts w:eastAsia="PMingLiU"/>
                <w:lang w:eastAsia="zh-TW"/>
              </w:rPr>
            </w:pPr>
          </w:p>
        </w:tc>
        <w:tc>
          <w:tcPr>
            <w:tcW w:w="1476" w:type="dxa"/>
            <w:tcBorders>
              <w:top w:val="single" w:sz="6" w:space="0" w:color="auto"/>
              <w:left w:val="single" w:sz="6" w:space="0" w:color="auto"/>
              <w:bottom w:val="single" w:sz="6" w:space="0" w:color="auto"/>
              <w:right w:val="single" w:sz="6" w:space="0" w:color="auto"/>
            </w:tcBorders>
            <w:vAlign w:val="center"/>
          </w:tcPr>
          <w:p w14:paraId="44A07F62" w14:textId="77777777" w:rsidR="00C3725A" w:rsidRPr="00843D0B" w:rsidRDefault="00C3725A" w:rsidP="002A3A7B">
            <w:pPr>
              <w:spacing w:after="200" w:line="276" w:lineRule="auto"/>
              <w:rPr>
                <w:rFonts w:eastAsia="PMingLiU"/>
                <w:lang w:eastAsia="zh-TW"/>
              </w:rPr>
            </w:pPr>
            <w:r w:rsidRPr="00843D0B">
              <w:rPr>
                <w:rFonts w:eastAsia="PMingLiU"/>
                <w:lang w:eastAsia="zh-TW"/>
              </w:rPr>
              <w:t>127</w:t>
            </w:r>
          </w:p>
        </w:tc>
        <w:tc>
          <w:tcPr>
            <w:tcW w:w="1476" w:type="dxa"/>
            <w:tcBorders>
              <w:top w:val="single" w:sz="6" w:space="0" w:color="auto"/>
              <w:left w:val="single" w:sz="6" w:space="0" w:color="auto"/>
              <w:bottom w:val="single" w:sz="6" w:space="0" w:color="auto"/>
              <w:right w:val="single" w:sz="6" w:space="0" w:color="auto"/>
            </w:tcBorders>
            <w:vAlign w:val="center"/>
          </w:tcPr>
          <w:p w14:paraId="5C439F67" w14:textId="77777777" w:rsidR="00C3725A" w:rsidRPr="00843D0B" w:rsidRDefault="00C3725A" w:rsidP="002A3A7B">
            <w:pPr>
              <w:spacing w:after="200" w:line="276" w:lineRule="auto"/>
              <w:rPr>
                <w:rFonts w:eastAsia="PMingLiU"/>
                <w:lang w:eastAsia="zh-TW"/>
              </w:rPr>
            </w:pPr>
            <w:r w:rsidRPr="00843D0B">
              <w:rPr>
                <w:rFonts w:eastAsia="PMingLiU"/>
                <w:lang w:eastAsia="zh-TW"/>
              </w:rPr>
              <w:t>500</w:t>
            </w:r>
          </w:p>
        </w:tc>
        <w:tc>
          <w:tcPr>
            <w:tcW w:w="1476" w:type="dxa"/>
            <w:tcBorders>
              <w:top w:val="single" w:sz="6" w:space="0" w:color="auto"/>
              <w:left w:val="single" w:sz="6" w:space="0" w:color="auto"/>
              <w:bottom w:val="single" w:sz="6" w:space="0" w:color="auto"/>
              <w:right w:val="single" w:sz="6" w:space="0" w:color="auto"/>
            </w:tcBorders>
            <w:vAlign w:val="center"/>
          </w:tcPr>
          <w:p w14:paraId="2947133A" w14:textId="77777777" w:rsidR="00C3725A" w:rsidRPr="00843D0B" w:rsidRDefault="00C3725A" w:rsidP="002A3A7B">
            <w:pPr>
              <w:spacing w:after="200" w:line="276" w:lineRule="auto"/>
              <w:rPr>
                <w:rFonts w:eastAsia="PMingLiU"/>
                <w:lang w:eastAsia="zh-TW"/>
              </w:rPr>
            </w:pPr>
            <w:r w:rsidRPr="00843D0B">
              <w:rPr>
                <w:rFonts w:eastAsia="PMingLiU"/>
                <w:lang w:eastAsia="zh-TW"/>
              </w:rPr>
              <w:t>1.00000</w:t>
            </w:r>
          </w:p>
        </w:tc>
        <w:tc>
          <w:tcPr>
            <w:tcW w:w="1476" w:type="dxa"/>
            <w:tcBorders>
              <w:top w:val="single" w:sz="6" w:space="0" w:color="auto"/>
              <w:left w:val="single" w:sz="6" w:space="0" w:color="auto"/>
              <w:bottom w:val="single" w:sz="6" w:space="0" w:color="auto"/>
              <w:right w:val="single" w:sz="6" w:space="0" w:color="auto"/>
            </w:tcBorders>
            <w:vAlign w:val="center"/>
          </w:tcPr>
          <w:p w14:paraId="26B9659F" w14:textId="77777777" w:rsidR="00C3725A" w:rsidRPr="00843D0B" w:rsidRDefault="00C3725A" w:rsidP="002A3A7B">
            <w:pPr>
              <w:spacing w:after="200" w:line="276" w:lineRule="auto"/>
              <w:rPr>
                <w:rFonts w:eastAsia="PMingLiU"/>
                <w:lang w:eastAsia="zh-TW"/>
              </w:rPr>
            </w:pPr>
            <w:r w:rsidRPr="00843D0B">
              <w:rPr>
                <w:rFonts w:eastAsia="PMingLiU"/>
                <w:lang w:eastAsia="zh-TW"/>
              </w:rPr>
              <w:t>1.00000</w:t>
            </w:r>
          </w:p>
        </w:tc>
        <w:tc>
          <w:tcPr>
            <w:tcW w:w="1476" w:type="dxa"/>
            <w:tcBorders>
              <w:top w:val="single" w:sz="6" w:space="0" w:color="auto"/>
              <w:left w:val="single" w:sz="6" w:space="0" w:color="auto"/>
              <w:bottom w:val="single" w:sz="6" w:space="0" w:color="auto"/>
              <w:right w:val="single" w:sz="12" w:space="0" w:color="auto"/>
            </w:tcBorders>
            <w:vAlign w:val="center"/>
          </w:tcPr>
          <w:p w14:paraId="317C5E87" w14:textId="77777777" w:rsidR="00C3725A" w:rsidRPr="00843D0B" w:rsidRDefault="00C3725A" w:rsidP="002A3A7B">
            <w:pPr>
              <w:spacing w:after="200" w:line="276" w:lineRule="auto"/>
              <w:rPr>
                <w:rFonts w:eastAsia="PMingLiU"/>
                <w:lang w:eastAsia="zh-TW"/>
              </w:rPr>
            </w:pPr>
            <w:r w:rsidRPr="00843D0B">
              <w:rPr>
                <w:rFonts w:eastAsia="PMingLiU"/>
                <w:lang w:eastAsia="zh-TW"/>
              </w:rPr>
              <w:t>0.37299</w:t>
            </w:r>
          </w:p>
        </w:tc>
      </w:tr>
      <w:tr w:rsidR="00C3725A" w14:paraId="5A490957" w14:textId="77777777" w:rsidTr="002A3A7B">
        <w:trPr>
          <w:trHeight w:hRule="exact" w:val="432"/>
        </w:trPr>
        <w:tc>
          <w:tcPr>
            <w:tcW w:w="1476" w:type="dxa"/>
            <w:vMerge/>
            <w:tcBorders>
              <w:top w:val="single" w:sz="6" w:space="0" w:color="auto"/>
              <w:left w:val="single" w:sz="12" w:space="0" w:color="auto"/>
              <w:bottom w:val="single" w:sz="12" w:space="0" w:color="auto"/>
              <w:right w:val="single" w:sz="6" w:space="0" w:color="auto"/>
            </w:tcBorders>
          </w:tcPr>
          <w:p w14:paraId="2AF21BE6" w14:textId="77777777" w:rsidR="00C3725A" w:rsidRDefault="00C3725A" w:rsidP="002A3A7B">
            <w:pPr>
              <w:spacing w:after="200" w:line="276" w:lineRule="auto"/>
              <w:jc w:val="both"/>
              <w:rPr>
                <w:rFonts w:eastAsia="PMingLiU"/>
                <w:lang w:eastAsia="zh-TW"/>
              </w:rPr>
            </w:pPr>
          </w:p>
        </w:tc>
        <w:tc>
          <w:tcPr>
            <w:tcW w:w="1476" w:type="dxa"/>
            <w:tcBorders>
              <w:top w:val="single" w:sz="6" w:space="0" w:color="auto"/>
              <w:left w:val="single" w:sz="6" w:space="0" w:color="auto"/>
              <w:bottom w:val="single" w:sz="12" w:space="0" w:color="auto"/>
              <w:right w:val="single" w:sz="6" w:space="0" w:color="auto"/>
            </w:tcBorders>
            <w:vAlign w:val="center"/>
          </w:tcPr>
          <w:p w14:paraId="25251468" w14:textId="77777777" w:rsidR="00C3725A" w:rsidRPr="00843D0B" w:rsidRDefault="00C3725A" w:rsidP="002A3A7B">
            <w:pPr>
              <w:spacing w:after="200" w:line="276" w:lineRule="auto"/>
              <w:rPr>
                <w:rFonts w:eastAsia="PMingLiU"/>
                <w:lang w:eastAsia="zh-TW"/>
              </w:rPr>
            </w:pPr>
            <w:r w:rsidRPr="00843D0B">
              <w:rPr>
                <w:rFonts w:eastAsia="PMingLiU"/>
                <w:lang w:eastAsia="zh-TW"/>
              </w:rPr>
              <w:t>202</w:t>
            </w:r>
          </w:p>
        </w:tc>
        <w:tc>
          <w:tcPr>
            <w:tcW w:w="1476" w:type="dxa"/>
            <w:tcBorders>
              <w:top w:val="single" w:sz="6" w:space="0" w:color="auto"/>
              <w:left w:val="single" w:sz="6" w:space="0" w:color="auto"/>
              <w:bottom w:val="single" w:sz="12" w:space="0" w:color="auto"/>
              <w:right w:val="single" w:sz="6" w:space="0" w:color="auto"/>
            </w:tcBorders>
            <w:vAlign w:val="center"/>
          </w:tcPr>
          <w:p w14:paraId="1A8CA90F" w14:textId="77777777" w:rsidR="00C3725A" w:rsidRPr="00843D0B" w:rsidRDefault="00C3725A" w:rsidP="002A3A7B">
            <w:pPr>
              <w:spacing w:after="200" w:line="276" w:lineRule="auto"/>
              <w:rPr>
                <w:rFonts w:eastAsia="PMingLiU"/>
                <w:lang w:eastAsia="zh-TW"/>
              </w:rPr>
            </w:pPr>
            <w:r w:rsidRPr="00843D0B">
              <w:rPr>
                <w:rFonts w:eastAsia="PMingLiU"/>
                <w:lang w:eastAsia="zh-TW"/>
              </w:rPr>
              <w:t>5000</w:t>
            </w:r>
          </w:p>
        </w:tc>
        <w:tc>
          <w:tcPr>
            <w:tcW w:w="1476" w:type="dxa"/>
            <w:tcBorders>
              <w:top w:val="single" w:sz="6" w:space="0" w:color="auto"/>
              <w:left w:val="single" w:sz="6" w:space="0" w:color="auto"/>
              <w:bottom w:val="single" w:sz="12" w:space="0" w:color="auto"/>
              <w:right w:val="single" w:sz="6" w:space="0" w:color="auto"/>
            </w:tcBorders>
            <w:vAlign w:val="center"/>
          </w:tcPr>
          <w:p w14:paraId="213E5EAC" w14:textId="77777777" w:rsidR="00C3725A" w:rsidRPr="00843D0B" w:rsidRDefault="00C3725A" w:rsidP="002A3A7B">
            <w:pPr>
              <w:spacing w:after="200" w:line="276" w:lineRule="auto"/>
              <w:rPr>
                <w:rFonts w:eastAsia="PMingLiU"/>
                <w:lang w:eastAsia="zh-TW"/>
              </w:rPr>
            </w:pPr>
            <w:r w:rsidRPr="00843D0B">
              <w:rPr>
                <w:rFonts w:eastAsia="PMingLiU"/>
                <w:lang w:eastAsia="zh-TW"/>
              </w:rPr>
              <w:t>0.29010</w:t>
            </w:r>
          </w:p>
        </w:tc>
        <w:tc>
          <w:tcPr>
            <w:tcW w:w="1476" w:type="dxa"/>
            <w:tcBorders>
              <w:top w:val="single" w:sz="6" w:space="0" w:color="auto"/>
              <w:left w:val="single" w:sz="6" w:space="0" w:color="auto"/>
              <w:bottom w:val="single" w:sz="12" w:space="0" w:color="auto"/>
              <w:right w:val="single" w:sz="6" w:space="0" w:color="auto"/>
            </w:tcBorders>
            <w:vAlign w:val="center"/>
          </w:tcPr>
          <w:p w14:paraId="70C2A521" w14:textId="77777777" w:rsidR="00C3725A" w:rsidRPr="00843D0B" w:rsidRDefault="00C3725A" w:rsidP="002A3A7B">
            <w:pPr>
              <w:spacing w:after="200" w:line="276" w:lineRule="auto"/>
              <w:rPr>
                <w:rFonts w:eastAsia="PMingLiU"/>
                <w:lang w:eastAsia="zh-TW"/>
              </w:rPr>
            </w:pPr>
            <w:r w:rsidRPr="00843D0B">
              <w:rPr>
                <w:rFonts w:eastAsia="PMingLiU"/>
                <w:lang w:eastAsia="zh-TW"/>
              </w:rPr>
              <w:t>0.37299</w:t>
            </w:r>
          </w:p>
        </w:tc>
        <w:tc>
          <w:tcPr>
            <w:tcW w:w="1476" w:type="dxa"/>
            <w:tcBorders>
              <w:top w:val="single" w:sz="6" w:space="0" w:color="auto"/>
              <w:left w:val="single" w:sz="6" w:space="0" w:color="auto"/>
              <w:bottom w:val="single" w:sz="12" w:space="0" w:color="auto"/>
              <w:right w:val="single" w:sz="12" w:space="0" w:color="auto"/>
            </w:tcBorders>
            <w:vAlign w:val="center"/>
          </w:tcPr>
          <w:p w14:paraId="7645C91D" w14:textId="77777777" w:rsidR="00C3725A" w:rsidRPr="00843D0B" w:rsidRDefault="00C3725A" w:rsidP="002A3A7B">
            <w:pPr>
              <w:spacing w:after="200" w:line="276" w:lineRule="auto"/>
              <w:rPr>
                <w:rFonts w:eastAsia="PMingLiU"/>
                <w:lang w:eastAsia="zh-TW"/>
              </w:rPr>
            </w:pPr>
            <w:r w:rsidRPr="00843D0B">
              <w:rPr>
                <w:rFonts w:eastAsia="PMingLiU"/>
                <w:lang w:eastAsia="zh-TW"/>
              </w:rPr>
              <w:t>1.00000</w:t>
            </w:r>
          </w:p>
          <w:p w14:paraId="6E414D8D" w14:textId="77777777" w:rsidR="00C3725A" w:rsidRPr="00843D0B" w:rsidRDefault="00C3725A" w:rsidP="002A3A7B">
            <w:pPr>
              <w:spacing w:after="200" w:line="276" w:lineRule="auto"/>
              <w:rPr>
                <w:rFonts w:eastAsia="PMingLiU"/>
                <w:lang w:eastAsia="zh-TW"/>
              </w:rPr>
            </w:pPr>
          </w:p>
        </w:tc>
      </w:tr>
      <w:tr w:rsidR="00C3725A" w14:paraId="1DB5B909" w14:textId="77777777" w:rsidTr="002A3A7B">
        <w:trPr>
          <w:trHeight w:hRule="exact" w:val="432"/>
        </w:trPr>
        <w:tc>
          <w:tcPr>
            <w:tcW w:w="1476" w:type="dxa"/>
            <w:vMerge w:val="restart"/>
            <w:tcBorders>
              <w:top w:val="single" w:sz="12" w:space="0" w:color="auto"/>
              <w:left w:val="single" w:sz="12" w:space="0" w:color="auto"/>
              <w:bottom w:val="single" w:sz="6" w:space="0" w:color="auto"/>
              <w:right w:val="single" w:sz="6" w:space="0" w:color="auto"/>
            </w:tcBorders>
            <w:vAlign w:val="center"/>
          </w:tcPr>
          <w:p w14:paraId="3EF836D5" w14:textId="77777777" w:rsidR="00C3725A" w:rsidRPr="00D875E1" w:rsidRDefault="00C3725A" w:rsidP="002A3A7B">
            <w:pPr>
              <w:spacing w:after="200" w:line="276" w:lineRule="auto"/>
              <w:jc w:val="center"/>
              <w:rPr>
                <w:rFonts w:eastAsia="PMingLiU"/>
                <w:b/>
                <w:lang w:eastAsia="zh-TW"/>
              </w:rPr>
            </w:pPr>
            <w:r w:rsidRPr="00D875E1">
              <w:rPr>
                <w:rFonts w:eastAsia="PMingLiU"/>
                <w:b/>
                <w:lang w:eastAsia="zh-TW"/>
              </w:rPr>
              <w:t>Slope</w:t>
            </w:r>
          </w:p>
        </w:tc>
        <w:tc>
          <w:tcPr>
            <w:tcW w:w="1476" w:type="dxa"/>
            <w:tcBorders>
              <w:top w:val="single" w:sz="12" w:space="0" w:color="auto"/>
              <w:left w:val="single" w:sz="6" w:space="0" w:color="auto"/>
              <w:bottom w:val="single" w:sz="6" w:space="0" w:color="auto"/>
              <w:right w:val="single" w:sz="6" w:space="0" w:color="auto"/>
            </w:tcBorders>
            <w:vAlign w:val="center"/>
          </w:tcPr>
          <w:p w14:paraId="535C5641" w14:textId="77777777" w:rsidR="00C3725A" w:rsidRPr="00843D0B" w:rsidRDefault="00C3725A" w:rsidP="002A3A7B">
            <w:pPr>
              <w:spacing w:after="200" w:line="276" w:lineRule="auto"/>
              <w:rPr>
                <w:rFonts w:eastAsia="PMingLiU"/>
                <w:lang w:eastAsia="zh-TW"/>
              </w:rPr>
            </w:pPr>
            <w:r w:rsidRPr="00843D0B">
              <w:rPr>
                <w:rFonts w:eastAsia="PMingLiU"/>
                <w:lang w:eastAsia="zh-TW"/>
              </w:rPr>
              <w:t>Sample size</w:t>
            </w:r>
          </w:p>
        </w:tc>
        <w:tc>
          <w:tcPr>
            <w:tcW w:w="1476" w:type="dxa"/>
            <w:tcBorders>
              <w:top w:val="single" w:sz="12" w:space="0" w:color="auto"/>
              <w:left w:val="single" w:sz="6" w:space="0" w:color="auto"/>
              <w:bottom w:val="single" w:sz="6" w:space="0" w:color="auto"/>
              <w:right w:val="single" w:sz="6" w:space="0" w:color="auto"/>
            </w:tcBorders>
            <w:vAlign w:val="center"/>
          </w:tcPr>
          <w:p w14:paraId="1865E364" w14:textId="77777777" w:rsidR="00C3725A" w:rsidRPr="00843D0B" w:rsidRDefault="00C3725A" w:rsidP="002A3A7B">
            <w:pPr>
              <w:spacing w:after="200" w:line="276" w:lineRule="auto"/>
              <w:rPr>
                <w:rFonts w:eastAsia="PMingLiU"/>
                <w:lang w:eastAsia="zh-TW"/>
              </w:rPr>
            </w:pPr>
          </w:p>
        </w:tc>
        <w:tc>
          <w:tcPr>
            <w:tcW w:w="1476" w:type="dxa"/>
            <w:tcBorders>
              <w:top w:val="single" w:sz="12" w:space="0" w:color="auto"/>
              <w:left w:val="single" w:sz="6" w:space="0" w:color="auto"/>
              <w:bottom w:val="single" w:sz="6" w:space="0" w:color="auto"/>
              <w:right w:val="single" w:sz="6" w:space="0" w:color="auto"/>
            </w:tcBorders>
            <w:vAlign w:val="center"/>
          </w:tcPr>
          <w:p w14:paraId="17D13CC3" w14:textId="77777777" w:rsidR="00C3725A" w:rsidRPr="00843D0B" w:rsidRDefault="00C3725A" w:rsidP="002A3A7B">
            <w:pPr>
              <w:spacing w:after="200" w:line="276" w:lineRule="auto"/>
              <w:rPr>
                <w:rFonts w:eastAsia="PMingLiU"/>
                <w:lang w:eastAsia="zh-TW"/>
              </w:rPr>
            </w:pPr>
            <w:r w:rsidRPr="00843D0B">
              <w:rPr>
                <w:rFonts w:eastAsia="PMingLiU"/>
                <w:lang w:eastAsia="zh-TW"/>
              </w:rPr>
              <w:t>93</w:t>
            </w:r>
          </w:p>
        </w:tc>
        <w:tc>
          <w:tcPr>
            <w:tcW w:w="1476" w:type="dxa"/>
            <w:tcBorders>
              <w:top w:val="single" w:sz="12" w:space="0" w:color="auto"/>
              <w:left w:val="single" w:sz="6" w:space="0" w:color="auto"/>
              <w:bottom w:val="single" w:sz="6" w:space="0" w:color="auto"/>
              <w:right w:val="single" w:sz="6" w:space="0" w:color="auto"/>
            </w:tcBorders>
            <w:vAlign w:val="center"/>
          </w:tcPr>
          <w:p w14:paraId="5114B89D" w14:textId="77777777" w:rsidR="00C3725A" w:rsidRPr="00843D0B" w:rsidRDefault="00C3725A" w:rsidP="002A3A7B">
            <w:pPr>
              <w:spacing w:after="200" w:line="276" w:lineRule="auto"/>
              <w:rPr>
                <w:rFonts w:eastAsia="PMingLiU"/>
                <w:lang w:eastAsia="zh-TW"/>
              </w:rPr>
            </w:pPr>
            <w:r w:rsidRPr="00843D0B">
              <w:rPr>
                <w:rFonts w:eastAsia="PMingLiU"/>
                <w:lang w:eastAsia="zh-TW"/>
              </w:rPr>
              <w:t>127</w:t>
            </w:r>
          </w:p>
        </w:tc>
        <w:tc>
          <w:tcPr>
            <w:tcW w:w="1476" w:type="dxa"/>
            <w:tcBorders>
              <w:top w:val="single" w:sz="12" w:space="0" w:color="auto"/>
              <w:left w:val="single" w:sz="6" w:space="0" w:color="auto"/>
              <w:bottom w:val="single" w:sz="6" w:space="0" w:color="auto"/>
              <w:right w:val="single" w:sz="12" w:space="0" w:color="auto"/>
            </w:tcBorders>
            <w:vAlign w:val="center"/>
          </w:tcPr>
          <w:p w14:paraId="22FB4C95" w14:textId="77777777" w:rsidR="00C3725A" w:rsidRPr="00843D0B" w:rsidRDefault="00C3725A" w:rsidP="002A3A7B">
            <w:pPr>
              <w:spacing w:after="200" w:line="276" w:lineRule="auto"/>
              <w:rPr>
                <w:rFonts w:eastAsia="PMingLiU"/>
                <w:lang w:eastAsia="zh-TW"/>
              </w:rPr>
            </w:pPr>
            <w:r w:rsidRPr="00843D0B">
              <w:rPr>
                <w:rFonts w:eastAsia="PMingLiU"/>
                <w:lang w:eastAsia="zh-TW"/>
              </w:rPr>
              <w:t>202</w:t>
            </w:r>
          </w:p>
        </w:tc>
      </w:tr>
      <w:tr w:rsidR="00C3725A" w14:paraId="53569E21" w14:textId="77777777" w:rsidTr="002A3A7B">
        <w:trPr>
          <w:trHeight w:hRule="exact" w:val="432"/>
        </w:trPr>
        <w:tc>
          <w:tcPr>
            <w:tcW w:w="1476" w:type="dxa"/>
            <w:vMerge/>
            <w:tcBorders>
              <w:top w:val="single" w:sz="6" w:space="0" w:color="auto"/>
              <w:left w:val="single" w:sz="12" w:space="0" w:color="auto"/>
              <w:bottom w:val="single" w:sz="6" w:space="0" w:color="auto"/>
              <w:right w:val="single" w:sz="6" w:space="0" w:color="auto"/>
            </w:tcBorders>
          </w:tcPr>
          <w:p w14:paraId="5F885DFE" w14:textId="77777777" w:rsidR="00C3725A" w:rsidRDefault="00C3725A" w:rsidP="002A3A7B">
            <w:pPr>
              <w:spacing w:after="200" w:line="276" w:lineRule="auto"/>
              <w:jc w:val="both"/>
              <w:rPr>
                <w:rFonts w:eastAsia="PMingLiU"/>
                <w:lang w:eastAsia="zh-TW"/>
              </w:rPr>
            </w:pPr>
          </w:p>
        </w:tc>
        <w:tc>
          <w:tcPr>
            <w:tcW w:w="1476" w:type="dxa"/>
            <w:tcBorders>
              <w:top w:val="single" w:sz="6" w:space="0" w:color="auto"/>
              <w:left w:val="single" w:sz="6" w:space="0" w:color="auto"/>
              <w:bottom w:val="single" w:sz="6" w:space="0" w:color="auto"/>
              <w:right w:val="single" w:sz="6" w:space="0" w:color="auto"/>
            </w:tcBorders>
            <w:vAlign w:val="center"/>
          </w:tcPr>
          <w:p w14:paraId="0D8ABD4E" w14:textId="77777777" w:rsidR="00C3725A" w:rsidRPr="00843D0B" w:rsidRDefault="00C3725A" w:rsidP="002A3A7B">
            <w:pPr>
              <w:spacing w:after="200" w:line="276" w:lineRule="auto"/>
              <w:rPr>
                <w:rFonts w:eastAsia="PMingLiU"/>
                <w:lang w:eastAsia="zh-TW"/>
              </w:rPr>
            </w:pPr>
          </w:p>
        </w:tc>
        <w:tc>
          <w:tcPr>
            <w:tcW w:w="1476" w:type="dxa"/>
            <w:tcBorders>
              <w:top w:val="single" w:sz="6" w:space="0" w:color="auto"/>
              <w:left w:val="single" w:sz="6" w:space="0" w:color="auto"/>
              <w:bottom w:val="single" w:sz="6" w:space="0" w:color="auto"/>
              <w:right w:val="single" w:sz="6" w:space="0" w:color="auto"/>
            </w:tcBorders>
            <w:vAlign w:val="center"/>
          </w:tcPr>
          <w:p w14:paraId="1E8D1F9F" w14:textId="77777777" w:rsidR="00C3725A" w:rsidRPr="00843D0B" w:rsidRDefault="00C3725A" w:rsidP="002A3A7B">
            <w:pPr>
              <w:spacing w:after="200" w:line="276" w:lineRule="auto"/>
              <w:rPr>
                <w:rFonts w:eastAsia="PMingLiU"/>
                <w:lang w:eastAsia="zh-TW"/>
              </w:rPr>
            </w:pPr>
            <w:r w:rsidRPr="00843D0B">
              <w:rPr>
                <w:rFonts w:eastAsia="PMingLiU"/>
                <w:lang w:eastAsia="zh-TW"/>
              </w:rPr>
              <w:t>MOI</w:t>
            </w:r>
          </w:p>
        </w:tc>
        <w:tc>
          <w:tcPr>
            <w:tcW w:w="1476" w:type="dxa"/>
            <w:tcBorders>
              <w:top w:val="single" w:sz="6" w:space="0" w:color="auto"/>
              <w:left w:val="single" w:sz="6" w:space="0" w:color="auto"/>
              <w:bottom w:val="single" w:sz="6" w:space="0" w:color="auto"/>
              <w:right w:val="single" w:sz="6" w:space="0" w:color="auto"/>
            </w:tcBorders>
            <w:vAlign w:val="center"/>
          </w:tcPr>
          <w:p w14:paraId="2702D8C7" w14:textId="77777777" w:rsidR="00C3725A" w:rsidRPr="00843D0B" w:rsidRDefault="00C3725A" w:rsidP="002A3A7B">
            <w:pPr>
              <w:spacing w:after="200" w:line="276" w:lineRule="auto"/>
              <w:rPr>
                <w:rFonts w:eastAsia="PMingLiU"/>
                <w:lang w:eastAsia="zh-TW"/>
              </w:rPr>
            </w:pPr>
            <w:r w:rsidRPr="00843D0B">
              <w:rPr>
                <w:rFonts w:eastAsia="PMingLiU"/>
                <w:lang w:eastAsia="zh-TW"/>
              </w:rPr>
              <w:t>50</w:t>
            </w:r>
          </w:p>
        </w:tc>
        <w:tc>
          <w:tcPr>
            <w:tcW w:w="1476" w:type="dxa"/>
            <w:tcBorders>
              <w:top w:val="single" w:sz="6" w:space="0" w:color="auto"/>
              <w:left w:val="single" w:sz="6" w:space="0" w:color="auto"/>
              <w:bottom w:val="single" w:sz="6" w:space="0" w:color="auto"/>
              <w:right w:val="single" w:sz="6" w:space="0" w:color="auto"/>
            </w:tcBorders>
            <w:vAlign w:val="center"/>
          </w:tcPr>
          <w:p w14:paraId="3342FEBE" w14:textId="77777777" w:rsidR="00C3725A" w:rsidRPr="00843D0B" w:rsidRDefault="00C3725A" w:rsidP="002A3A7B">
            <w:pPr>
              <w:spacing w:after="200" w:line="276" w:lineRule="auto"/>
              <w:rPr>
                <w:rFonts w:eastAsia="PMingLiU"/>
                <w:lang w:eastAsia="zh-TW"/>
              </w:rPr>
            </w:pPr>
            <w:r w:rsidRPr="00843D0B">
              <w:rPr>
                <w:rFonts w:eastAsia="PMingLiU"/>
                <w:lang w:eastAsia="zh-TW"/>
              </w:rPr>
              <w:t>500</w:t>
            </w:r>
          </w:p>
        </w:tc>
        <w:tc>
          <w:tcPr>
            <w:tcW w:w="1476" w:type="dxa"/>
            <w:tcBorders>
              <w:top w:val="single" w:sz="6" w:space="0" w:color="auto"/>
              <w:left w:val="single" w:sz="6" w:space="0" w:color="auto"/>
              <w:bottom w:val="single" w:sz="6" w:space="0" w:color="auto"/>
              <w:right w:val="single" w:sz="12" w:space="0" w:color="auto"/>
            </w:tcBorders>
            <w:vAlign w:val="center"/>
          </w:tcPr>
          <w:p w14:paraId="2C339E8F" w14:textId="77777777" w:rsidR="00C3725A" w:rsidRPr="00843D0B" w:rsidRDefault="00C3725A" w:rsidP="002A3A7B">
            <w:pPr>
              <w:spacing w:after="200" w:line="276" w:lineRule="auto"/>
              <w:rPr>
                <w:rFonts w:eastAsia="PMingLiU"/>
                <w:lang w:eastAsia="zh-TW"/>
              </w:rPr>
            </w:pPr>
            <w:r w:rsidRPr="00843D0B">
              <w:rPr>
                <w:rFonts w:eastAsia="PMingLiU"/>
                <w:lang w:eastAsia="zh-TW"/>
              </w:rPr>
              <w:t>5000</w:t>
            </w:r>
          </w:p>
        </w:tc>
      </w:tr>
      <w:tr w:rsidR="00C3725A" w14:paraId="66E1980C" w14:textId="77777777" w:rsidTr="002A3A7B">
        <w:trPr>
          <w:trHeight w:hRule="exact" w:val="432"/>
        </w:trPr>
        <w:tc>
          <w:tcPr>
            <w:tcW w:w="1476" w:type="dxa"/>
            <w:vMerge/>
            <w:tcBorders>
              <w:top w:val="single" w:sz="6" w:space="0" w:color="auto"/>
              <w:left w:val="single" w:sz="12" w:space="0" w:color="auto"/>
              <w:bottom w:val="single" w:sz="6" w:space="0" w:color="auto"/>
              <w:right w:val="single" w:sz="6" w:space="0" w:color="auto"/>
            </w:tcBorders>
          </w:tcPr>
          <w:p w14:paraId="3CFD2B16" w14:textId="77777777" w:rsidR="00C3725A" w:rsidRDefault="00C3725A" w:rsidP="002A3A7B">
            <w:pPr>
              <w:spacing w:after="200" w:line="276" w:lineRule="auto"/>
              <w:jc w:val="both"/>
              <w:rPr>
                <w:rFonts w:eastAsia="PMingLiU"/>
                <w:lang w:eastAsia="zh-TW"/>
              </w:rPr>
            </w:pPr>
          </w:p>
        </w:tc>
        <w:tc>
          <w:tcPr>
            <w:tcW w:w="1476" w:type="dxa"/>
            <w:tcBorders>
              <w:top w:val="single" w:sz="6" w:space="0" w:color="auto"/>
              <w:left w:val="single" w:sz="6" w:space="0" w:color="auto"/>
              <w:bottom w:val="single" w:sz="6" w:space="0" w:color="auto"/>
              <w:right w:val="single" w:sz="6" w:space="0" w:color="auto"/>
            </w:tcBorders>
            <w:vAlign w:val="center"/>
          </w:tcPr>
          <w:p w14:paraId="576AAF53" w14:textId="77777777" w:rsidR="00C3725A" w:rsidRPr="00843D0B" w:rsidRDefault="00C3725A" w:rsidP="002A3A7B">
            <w:pPr>
              <w:spacing w:after="200" w:line="276" w:lineRule="auto"/>
              <w:rPr>
                <w:rFonts w:eastAsia="PMingLiU"/>
                <w:lang w:eastAsia="zh-TW"/>
              </w:rPr>
            </w:pPr>
            <w:r w:rsidRPr="00843D0B">
              <w:rPr>
                <w:rFonts w:eastAsia="PMingLiU"/>
                <w:lang w:eastAsia="zh-TW"/>
              </w:rPr>
              <w:t>93</w:t>
            </w:r>
          </w:p>
        </w:tc>
        <w:tc>
          <w:tcPr>
            <w:tcW w:w="1476" w:type="dxa"/>
            <w:tcBorders>
              <w:top w:val="single" w:sz="6" w:space="0" w:color="auto"/>
              <w:left w:val="single" w:sz="6" w:space="0" w:color="auto"/>
              <w:bottom w:val="single" w:sz="6" w:space="0" w:color="auto"/>
              <w:right w:val="single" w:sz="6" w:space="0" w:color="auto"/>
            </w:tcBorders>
            <w:vAlign w:val="center"/>
          </w:tcPr>
          <w:p w14:paraId="32D4F62B" w14:textId="77777777" w:rsidR="00C3725A" w:rsidRPr="00843D0B" w:rsidRDefault="00C3725A" w:rsidP="002A3A7B">
            <w:pPr>
              <w:spacing w:after="200" w:line="276" w:lineRule="auto"/>
              <w:rPr>
                <w:rFonts w:eastAsia="PMingLiU"/>
                <w:lang w:eastAsia="zh-TW"/>
              </w:rPr>
            </w:pPr>
            <w:r w:rsidRPr="00843D0B">
              <w:rPr>
                <w:rFonts w:eastAsia="PMingLiU"/>
                <w:lang w:eastAsia="zh-TW"/>
              </w:rPr>
              <w:t>50</w:t>
            </w:r>
          </w:p>
        </w:tc>
        <w:tc>
          <w:tcPr>
            <w:tcW w:w="1476" w:type="dxa"/>
            <w:tcBorders>
              <w:top w:val="single" w:sz="6" w:space="0" w:color="auto"/>
              <w:left w:val="single" w:sz="6" w:space="0" w:color="auto"/>
              <w:bottom w:val="single" w:sz="6" w:space="0" w:color="auto"/>
              <w:right w:val="single" w:sz="6" w:space="0" w:color="auto"/>
            </w:tcBorders>
          </w:tcPr>
          <w:p w14:paraId="2EF4A27E" w14:textId="77777777" w:rsidR="00C3725A" w:rsidRPr="00843D0B" w:rsidRDefault="00C3725A" w:rsidP="002A3A7B">
            <w:pPr>
              <w:spacing w:after="200" w:line="276" w:lineRule="auto"/>
              <w:rPr>
                <w:rFonts w:eastAsia="PMingLiU"/>
                <w:lang w:eastAsia="zh-TW"/>
              </w:rPr>
            </w:pPr>
            <w:r w:rsidRPr="00843D0B">
              <w:rPr>
                <w:color w:val="333333"/>
              </w:rPr>
              <w:t>1.00000</w:t>
            </w:r>
          </w:p>
        </w:tc>
        <w:tc>
          <w:tcPr>
            <w:tcW w:w="1476" w:type="dxa"/>
            <w:tcBorders>
              <w:top w:val="single" w:sz="6" w:space="0" w:color="auto"/>
              <w:left w:val="single" w:sz="6" w:space="0" w:color="auto"/>
              <w:bottom w:val="single" w:sz="6" w:space="0" w:color="auto"/>
              <w:right w:val="single" w:sz="6" w:space="0" w:color="auto"/>
            </w:tcBorders>
          </w:tcPr>
          <w:p w14:paraId="7A0A9190" w14:textId="77777777" w:rsidR="00C3725A" w:rsidRPr="00843D0B" w:rsidRDefault="00C3725A" w:rsidP="002A3A7B">
            <w:pPr>
              <w:spacing w:after="200" w:line="276" w:lineRule="auto"/>
              <w:rPr>
                <w:rFonts w:eastAsia="PMingLiU"/>
                <w:lang w:eastAsia="zh-TW"/>
              </w:rPr>
            </w:pPr>
            <w:r w:rsidRPr="00843D0B">
              <w:rPr>
                <w:color w:val="333333"/>
              </w:rPr>
              <w:t>0.01302</w:t>
            </w:r>
          </w:p>
        </w:tc>
        <w:tc>
          <w:tcPr>
            <w:tcW w:w="1476" w:type="dxa"/>
            <w:tcBorders>
              <w:top w:val="single" w:sz="6" w:space="0" w:color="auto"/>
              <w:left w:val="single" w:sz="6" w:space="0" w:color="auto"/>
              <w:bottom w:val="single" w:sz="6" w:space="0" w:color="auto"/>
              <w:right w:val="single" w:sz="12" w:space="0" w:color="auto"/>
            </w:tcBorders>
          </w:tcPr>
          <w:p w14:paraId="027F40B2" w14:textId="77777777" w:rsidR="00C3725A" w:rsidRPr="00843D0B" w:rsidRDefault="00C3725A" w:rsidP="002A3A7B">
            <w:pPr>
              <w:spacing w:after="200" w:line="276" w:lineRule="auto"/>
              <w:rPr>
                <w:rFonts w:eastAsia="PMingLiU"/>
                <w:lang w:eastAsia="zh-TW"/>
              </w:rPr>
            </w:pPr>
            <w:r w:rsidRPr="00843D0B">
              <w:rPr>
                <w:color w:val="333333"/>
              </w:rPr>
              <w:t>0.00000</w:t>
            </w:r>
          </w:p>
        </w:tc>
      </w:tr>
      <w:tr w:rsidR="00C3725A" w14:paraId="68E2B4F0" w14:textId="77777777" w:rsidTr="002A3A7B">
        <w:trPr>
          <w:trHeight w:hRule="exact" w:val="432"/>
        </w:trPr>
        <w:tc>
          <w:tcPr>
            <w:tcW w:w="1476" w:type="dxa"/>
            <w:vMerge/>
            <w:tcBorders>
              <w:top w:val="single" w:sz="6" w:space="0" w:color="auto"/>
              <w:left w:val="single" w:sz="12" w:space="0" w:color="auto"/>
              <w:bottom w:val="single" w:sz="6" w:space="0" w:color="auto"/>
              <w:right w:val="single" w:sz="6" w:space="0" w:color="auto"/>
            </w:tcBorders>
          </w:tcPr>
          <w:p w14:paraId="7792E4B7" w14:textId="77777777" w:rsidR="00C3725A" w:rsidRDefault="00C3725A" w:rsidP="002A3A7B">
            <w:pPr>
              <w:spacing w:after="200" w:line="276" w:lineRule="auto"/>
              <w:jc w:val="both"/>
              <w:rPr>
                <w:rFonts w:eastAsia="PMingLiU"/>
                <w:lang w:eastAsia="zh-TW"/>
              </w:rPr>
            </w:pPr>
          </w:p>
        </w:tc>
        <w:tc>
          <w:tcPr>
            <w:tcW w:w="1476" w:type="dxa"/>
            <w:tcBorders>
              <w:top w:val="single" w:sz="6" w:space="0" w:color="auto"/>
              <w:left w:val="single" w:sz="6" w:space="0" w:color="auto"/>
              <w:bottom w:val="single" w:sz="6" w:space="0" w:color="auto"/>
              <w:right w:val="single" w:sz="6" w:space="0" w:color="auto"/>
            </w:tcBorders>
            <w:vAlign w:val="center"/>
          </w:tcPr>
          <w:p w14:paraId="595D47F3" w14:textId="77777777" w:rsidR="00C3725A" w:rsidRPr="00843D0B" w:rsidRDefault="00C3725A" w:rsidP="002A3A7B">
            <w:pPr>
              <w:spacing w:after="200" w:line="276" w:lineRule="auto"/>
              <w:rPr>
                <w:rFonts w:eastAsia="PMingLiU"/>
                <w:lang w:eastAsia="zh-TW"/>
              </w:rPr>
            </w:pPr>
            <w:r w:rsidRPr="00843D0B">
              <w:rPr>
                <w:rFonts w:eastAsia="PMingLiU"/>
                <w:lang w:eastAsia="zh-TW"/>
              </w:rPr>
              <w:t>127</w:t>
            </w:r>
          </w:p>
        </w:tc>
        <w:tc>
          <w:tcPr>
            <w:tcW w:w="1476" w:type="dxa"/>
            <w:tcBorders>
              <w:top w:val="single" w:sz="6" w:space="0" w:color="auto"/>
              <w:left w:val="single" w:sz="6" w:space="0" w:color="auto"/>
              <w:bottom w:val="single" w:sz="6" w:space="0" w:color="auto"/>
              <w:right w:val="single" w:sz="6" w:space="0" w:color="auto"/>
            </w:tcBorders>
            <w:vAlign w:val="center"/>
          </w:tcPr>
          <w:p w14:paraId="6A9E1EB3" w14:textId="77777777" w:rsidR="00C3725A" w:rsidRPr="00843D0B" w:rsidRDefault="00C3725A" w:rsidP="002A3A7B">
            <w:pPr>
              <w:spacing w:after="200" w:line="276" w:lineRule="auto"/>
              <w:rPr>
                <w:rFonts w:eastAsia="PMingLiU"/>
                <w:lang w:eastAsia="zh-TW"/>
              </w:rPr>
            </w:pPr>
            <w:r w:rsidRPr="00843D0B">
              <w:rPr>
                <w:rFonts w:eastAsia="PMingLiU"/>
                <w:lang w:eastAsia="zh-TW"/>
              </w:rPr>
              <w:t>500</w:t>
            </w:r>
          </w:p>
        </w:tc>
        <w:tc>
          <w:tcPr>
            <w:tcW w:w="1476" w:type="dxa"/>
            <w:tcBorders>
              <w:top w:val="single" w:sz="6" w:space="0" w:color="auto"/>
              <w:left w:val="single" w:sz="6" w:space="0" w:color="auto"/>
              <w:bottom w:val="single" w:sz="6" w:space="0" w:color="auto"/>
              <w:right w:val="single" w:sz="6" w:space="0" w:color="auto"/>
            </w:tcBorders>
          </w:tcPr>
          <w:p w14:paraId="4F0CA8AB" w14:textId="77777777" w:rsidR="00C3725A" w:rsidRPr="00843D0B" w:rsidRDefault="00C3725A" w:rsidP="002A3A7B">
            <w:pPr>
              <w:spacing w:after="200" w:line="276" w:lineRule="auto"/>
              <w:rPr>
                <w:rFonts w:eastAsia="PMingLiU"/>
                <w:lang w:eastAsia="zh-TW"/>
              </w:rPr>
            </w:pPr>
            <w:r w:rsidRPr="00843D0B">
              <w:rPr>
                <w:color w:val="333333"/>
              </w:rPr>
              <w:t>0.01302</w:t>
            </w:r>
          </w:p>
        </w:tc>
        <w:tc>
          <w:tcPr>
            <w:tcW w:w="1476" w:type="dxa"/>
            <w:tcBorders>
              <w:top w:val="single" w:sz="6" w:space="0" w:color="auto"/>
              <w:left w:val="single" w:sz="6" w:space="0" w:color="auto"/>
              <w:bottom w:val="single" w:sz="6" w:space="0" w:color="auto"/>
              <w:right w:val="single" w:sz="6" w:space="0" w:color="auto"/>
            </w:tcBorders>
          </w:tcPr>
          <w:p w14:paraId="33AF9AB0" w14:textId="77777777" w:rsidR="00C3725A" w:rsidRPr="00843D0B" w:rsidRDefault="00C3725A" w:rsidP="002A3A7B">
            <w:pPr>
              <w:spacing w:after="200" w:line="276" w:lineRule="auto"/>
              <w:rPr>
                <w:rFonts w:eastAsia="PMingLiU"/>
                <w:lang w:eastAsia="zh-TW"/>
              </w:rPr>
            </w:pPr>
            <w:r w:rsidRPr="00843D0B">
              <w:rPr>
                <w:color w:val="333333"/>
              </w:rPr>
              <w:t>1.00000</w:t>
            </w:r>
          </w:p>
        </w:tc>
        <w:tc>
          <w:tcPr>
            <w:tcW w:w="1476" w:type="dxa"/>
            <w:tcBorders>
              <w:top w:val="single" w:sz="6" w:space="0" w:color="auto"/>
              <w:left w:val="single" w:sz="6" w:space="0" w:color="auto"/>
              <w:bottom w:val="single" w:sz="6" w:space="0" w:color="auto"/>
              <w:right w:val="single" w:sz="12" w:space="0" w:color="auto"/>
            </w:tcBorders>
          </w:tcPr>
          <w:p w14:paraId="72CE215C" w14:textId="77777777" w:rsidR="00C3725A" w:rsidRPr="00843D0B" w:rsidRDefault="00C3725A" w:rsidP="002A3A7B">
            <w:pPr>
              <w:spacing w:after="200" w:line="276" w:lineRule="auto"/>
              <w:rPr>
                <w:rFonts w:eastAsia="PMingLiU"/>
                <w:lang w:eastAsia="zh-TW"/>
              </w:rPr>
            </w:pPr>
            <w:r w:rsidRPr="00843D0B">
              <w:rPr>
                <w:color w:val="333333"/>
              </w:rPr>
              <w:t>0.00609</w:t>
            </w:r>
          </w:p>
        </w:tc>
      </w:tr>
      <w:tr w:rsidR="00C3725A" w14:paraId="28772ED6" w14:textId="77777777" w:rsidTr="002A3A7B">
        <w:trPr>
          <w:trHeight w:hRule="exact" w:val="432"/>
        </w:trPr>
        <w:tc>
          <w:tcPr>
            <w:tcW w:w="1476" w:type="dxa"/>
            <w:vMerge/>
            <w:tcBorders>
              <w:top w:val="single" w:sz="6" w:space="0" w:color="auto"/>
              <w:left w:val="single" w:sz="12" w:space="0" w:color="auto"/>
              <w:bottom w:val="single" w:sz="12" w:space="0" w:color="auto"/>
              <w:right w:val="single" w:sz="6" w:space="0" w:color="auto"/>
            </w:tcBorders>
          </w:tcPr>
          <w:p w14:paraId="5C445864" w14:textId="77777777" w:rsidR="00C3725A" w:rsidRDefault="00C3725A" w:rsidP="002A3A7B">
            <w:pPr>
              <w:spacing w:after="200" w:line="276" w:lineRule="auto"/>
              <w:jc w:val="both"/>
              <w:rPr>
                <w:rFonts w:eastAsia="PMingLiU"/>
                <w:lang w:eastAsia="zh-TW"/>
              </w:rPr>
            </w:pPr>
          </w:p>
        </w:tc>
        <w:tc>
          <w:tcPr>
            <w:tcW w:w="1476" w:type="dxa"/>
            <w:tcBorders>
              <w:top w:val="single" w:sz="6" w:space="0" w:color="auto"/>
              <w:left w:val="single" w:sz="6" w:space="0" w:color="auto"/>
              <w:bottom w:val="single" w:sz="12" w:space="0" w:color="auto"/>
              <w:right w:val="single" w:sz="6" w:space="0" w:color="auto"/>
            </w:tcBorders>
            <w:vAlign w:val="center"/>
          </w:tcPr>
          <w:p w14:paraId="44FFE22C" w14:textId="77777777" w:rsidR="00C3725A" w:rsidRPr="00843D0B" w:rsidRDefault="00C3725A" w:rsidP="002A3A7B">
            <w:pPr>
              <w:spacing w:after="200" w:line="276" w:lineRule="auto"/>
              <w:rPr>
                <w:rFonts w:eastAsia="PMingLiU"/>
                <w:lang w:eastAsia="zh-TW"/>
              </w:rPr>
            </w:pPr>
            <w:r w:rsidRPr="00843D0B">
              <w:rPr>
                <w:rFonts w:eastAsia="PMingLiU"/>
                <w:lang w:eastAsia="zh-TW"/>
              </w:rPr>
              <w:t>202</w:t>
            </w:r>
          </w:p>
        </w:tc>
        <w:tc>
          <w:tcPr>
            <w:tcW w:w="1476" w:type="dxa"/>
            <w:tcBorders>
              <w:top w:val="single" w:sz="6" w:space="0" w:color="auto"/>
              <w:left w:val="single" w:sz="6" w:space="0" w:color="auto"/>
              <w:bottom w:val="single" w:sz="12" w:space="0" w:color="auto"/>
              <w:right w:val="single" w:sz="6" w:space="0" w:color="auto"/>
            </w:tcBorders>
            <w:vAlign w:val="center"/>
          </w:tcPr>
          <w:p w14:paraId="279496C4" w14:textId="77777777" w:rsidR="00C3725A" w:rsidRPr="00843D0B" w:rsidRDefault="00C3725A" w:rsidP="002A3A7B">
            <w:pPr>
              <w:spacing w:after="200" w:line="276" w:lineRule="auto"/>
              <w:rPr>
                <w:rFonts w:eastAsia="PMingLiU"/>
                <w:lang w:eastAsia="zh-TW"/>
              </w:rPr>
            </w:pPr>
            <w:r w:rsidRPr="00843D0B">
              <w:rPr>
                <w:rFonts w:eastAsia="PMingLiU"/>
                <w:lang w:eastAsia="zh-TW"/>
              </w:rPr>
              <w:t>5000</w:t>
            </w:r>
          </w:p>
        </w:tc>
        <w:tc>
          <w:tcPr>
            <w:tcW w:w="1476" w:type="dxa"/>
            <w:tcBorders>
              <w:top w:val="single" w:sz="6" w:space="0" w:color="auto"/>
              <w:left w:val="single" w:sz="6" w:space="0" w:color="auto"/>
              <w:bottom w:val="single" w:sz="12" w:space="0" w:color="auto"/>
              <w:right w:val="single" w:sz="6" w:space="0" w:color="auto"/>
            </w:tcBorders>
          </w:tcPr>
          <w:p w14:paraId="0A689C72" w14:textId="77777777" w:rsidR="00C3725A" w:rsidRPr="00843D0B" w:rsidRDefault="00C3725A" w:rsidP="002A3A7B">
            <w:pPr>
              <w:spacing w:after="200" w:line="276" w:lineRule="auto"/>
              <w:rPr>
                <w:rFonts w:eastAsia="PMingLiU"/>
                <w:lang w:eastAsia="zh-TW"/>
              </w:rPr>
            </w:pPr>
            <w:r w:rsidRPr="00843D0B">
              <w:rPr>
                <w:color w:val="333333"/>
              </w:rPr>
              <w:t>0.00000</w:t>
            </w:r>
          </w:p>
        </w:tc>
        <w:tc>
          <w:tcPr>
            <w:tcW w:w="1476" w:type="dxa"/>
            <w:tcBorders>
              <w:top w:val="single" w:sz="6" w:space="0" w:color="auto"/>
              <w:left w:val="single" w:sz="6" w:space="0" w:color="auto"/>
              <w:bottom w:val="single" w:sz="12" w:space="0" w:color="auto"/>
              <w:right w:val="single" w:sz="6" w:space="0" w:color="auto"/>
            </w:tcBorders>
          </w:tcPr>
          <w:p w14:paraId="6A468094" w14:textId="77777777" w:rsidR="00C3725A" w:rsidRPr="00843D0B" w:rsidRDefault="00C3725A" w:rsidP="002A3A7B">
            <w:pPr>
              <w:spacing w:after="200" w:line="276" w:lineRule="auto"/>
              <w:rPr>
                <w:rFonts w:eastAsia="PMingLiU"/>
                <w:lang w:eastAsia="zh-TW"/>
              </w:rPr>
            </w:pPr>
            <w:r w:rsidRPr="00843D0B">
              <w:rPr>
                <w:color w:val="333333"/>
              </w:rPr>
              <w:t>0.00609</w:t>
            </w:r>
          </w:p>
        </w:tc>
        <w:tc>
          <w:tcPr>
            <w:tcW w:w="1476" w:type="dxa"/>
            <w:tcBorders>
              <w:top w:val="single" w:sz="6" w:space="0" w:color="auto"/>
              <w:left w:val="single" w:sz="6" w:space="0" w:color="auto"/>
              <w:bottom w:val="single" w:sz="12" w:space="0" w:color="auto"/>
              <w:right w:val="single" w:sz="12" w:space="0" w:color="auto"/>
            </w:tcBorders>
          </w:tcPr>
          <w:p w14:paraId="2DBF8C54" w14:textId="77777777" w:rsidR="00C3725A" w:rsidRPr="00843D0B" w:rsidRDefault="00C3725A" w:rsidP="002A3A7B">
            <w:pPr>
              <w:spacing w:after="200" w:line="276" w:lineRule="auto"/>
              <w:rPr>
                <w:rFonts w:eastAsia="PMingLiU"/>
                <w:lang w:eastAsia="zh-TW"/>
              </w:rPr>
            </w:pPr>
            <w:r w:rsidRPr="00843D0B">
              <w:rPr>
                <w:color w:val="333333"/>
              </w:rPr>
              <w:t>1.00000</w:t>
            </w:r>
          </w:p>
        </w:tc>
      </w:tr>
      <w:tr w:rsidR="00C3725A" w14:paraId="19D70D79" w14:textId="77777777" w:rsidTr="002A3A7B">
        <w:trPr>
          <w:trHeight w:hRule="exact" w:val="432"/>
        </w:trPr>
        <w:tc>
          <w:tcPr>
            <w:tcW w:w="1476" w:type="dxa"/>
            <w:vMerge w:val="restart"/>
            <w:tcBorders>
              <w:top w:val="single" w:sz="12" w:space="0" w:color="auto"/>
              <w:left w:val="single" w:sz="12" w:space="0" w:color="auto"/>
              <w:right w:val="single" w:sz="6" w:space="0" w:color="auto"/>
            </w:tcBorders>
            <w:vAlign w:val="center"/>
          </w:tcPr>
          <w:p w14:paraId="7F4C83AE" w14:textId="77777777" w:rsidR="00C3725A" w:rsidRPr="00D875E1" w:rsidRDefault="00C3725A" w:rsidP="002A3A7B">
            <w:pPr>
              <w:spacing w:after="200" w:line="276" w:lineRule="auto"/>
              <w:jc w:val="center"/>
              <w:rPr>
                <w:rFonts w:eastAsia="PMingLiU"/>
                <w:b/>
                <w:lang w:eastAsia="zh-TW"/>
              </w:rPr>
            </w:pPr>
            <w:r>
              <w:rPr>
                <w:rFonts w:eastAsia="PMingLiU"/>
                <w:b/>
                <w:lang w:eastAsia="zh-TW"/>
              </w:rPr>
              <w:t>Midpoint</w:t>
            </w:r>
          </w:p>
        </w:tc>
        <w:tc>
          <w:tcPr>
            <w:tcW w:w="1476" w:type="dxa"/>
            <w:tcBorders>
              <w:top w:val="single" w:sz="12" w:space="0" w:color="auto"/>
              <w:left w:val="single" w:sz="6" w:space="0" w:color="auto"/>
              <w:bottom w:val="single" w:sz="6" w:space="0" w:color="auto"/>
              <w:right w:val="single" w:sz="6" w:space="0" w:color="auto"/>
            </w:tcBorders>
            <w:vAlign w:val="center"/>
          </w:tcPr>
          <w:p w14:paraId="3564B667" w14:textId="77777777" w:rsidR="00C3725A" w:rsidRPr="00843D0B" w:rsidRDefault="00C3725A" w:rsidP="002A3A7B">
            <w:pPr>
              <w:spacing w:after="200" w:line="276" w:lineRule="auto"/>
              <w:rPr>
                <w:rFonts w:eastAsia="PMingLiU"/>
                <w:lang w:eastAsia="zh-TW"/>
              </w:rPr>
            </w:pPr>
            <w:r w:rsidRPr="00843D0B">
              <w:rPr>
                <w:rFonts w:eastAsia="PMingLiU"/>
                <w:lang w:eastAsia="zh-TW"/>
              </w:rPr>
              <w:t>Sample size</w:t>
            </w:r>
          </w:p>
        </w:tc>
        <w:tc>
          <w:tcPr>
            <w:tcW w:w="1476" w:type="dxa"/>
            <w:tcBorders>
              <w:top w:val="single" w:sz="12" w:space="0" w:color="auto"/>
              <w:left w:val="single" w:sz="6" w:space="0" w:color="auto"/>
              <w:bottom w:val="single" w:sz="6" w:space="0" w:color="auto"/>
              <w:right w:val="single" w:sz="6" w:space="0" w:color="auto"/>
            </w:tcBorders>
            <w:vAlign w:val="center"/>
          </w:tcPr>
          <w:p w14:paraId="73B6618F" w14:textId="77777777" w:rsidR="00C3725A" w:rsidRPr="00843D0B" w:rsidRDefault="00C3725A" w:rsidP="002A3A7B">
            <w:pPr>
              <w:spacing w:after="200" w:line="276" w:lineRule="auto"/>
              <w:rPr>
                <w:rFonts w:eastAsia="PMingLiU"/>
                <w:lang w:eastAsia="zh-TW"/>
              </w:rPr>
            </w:pPr>
          </w:p>
        </w:tc>
        <w:tc>
          <w:tcPr>
            <w:tcW w:w="1476" w:type="dxa"/>
            <w:tcBorders>
              <w:top w:val="single" w:sz="12" w:space="0" w:color="auto"/>
              <w:left w:val="single" w:sz="6" w:space="0" w:color="auto"/>
              <w:bottom w:val="single" w:sz="6" w:space="0" w:color="auto"/>
              <w:right w:val="single" w:sz="6" w:space="0" w:color="auto"/>
            </w:tcBorders>
            <w:vAlign w:val="center"/>
          </w:tcPr>
          <w:p w14:paraId="36C9AA7A" w14:textId="77777777" w:rsidR="00C3725A" w:rsidRPr="00843D0B" w:rsidRDefault="00C3725A" w:rsidP="002A3A7B">
            <w:pPr>
              <w:spacing w:after="200" w:line="276" w:lineRule="auto"/>
              <w:rPr>
                <w:rFonts w:eastAsia="PMingLiU"/>
                <w:lang w:eastAsia="zh-TW"/>
              </w:rPr>
            </w:pPr>
            <w:r w:rsidRPr="00843D0B">
              <w:rPr>
                <w:rFonts w:eastAsia="PMingLiU"/>
                <w:lang w:eastAsia="zh-TW"/>
              </w:rPr>
              <w:t>93</w:t>
            </w:r>
          </w:p>
        </w:tc>
        <w:tc>
          <w:tcPr>
            <w:tcW w:w="1476" w:type="dxa"/>
            <w:tcBorders>
              <w:top w:val="single" w:sz="12" w:space="0" w:color="auto"/>
              <w:left w:val="single" w:sz="6" w:space="0" w:color="auto"/>
              <w:bottom w:val="single" w:sz="6" w:space="0" w:color="auto"/>
              <w:right w:val="single" w:sz="6" w:space="0" w:color="auto"/>
            </w:tcBorders>
            <w:vAlign w:val="center"/>
          </w:tcPr>
          <w:p w14:paraId="719DEA27" w14:textId="77777777" w:rsidR="00C3725A" w:rsidRPr="00843D0B" w:rsidRDefault="00C3725A" w:rsidP="002A3A7B">
            <w:pPr>
              <w:spacing w:after="200" w:line="276" w:lineRule="auto"/>
              <w:rPr>
                <w:rFonts w:eastAsia="PMingLiU"/>
                <w:lang w:eastAsia="zh-TW"/>
              </w:rPr>
            </w:pPr>
            <w:r w:rsidRPr="00843D0B">
              <w:rPr>
                <w:rFonts w:eastAsia="PMingLiU"/>
                <w:lang w:eastAsia="zh-TW"/>
              </w:rPr>
              <w:t>127</w:t>
            </w:r>
          </w:p>
        </w:tc>
        <w:tc>
          <w:tcPr>
            <w:tcW w:w="1476" w:type="dxa"/>
            <w:tcBorders>
              <w:top w:val="single" w:sz="12" w:space="0" w:color="auto"/>
              <w:left w:val="single" w:sz="6" w:space="0" w:color="auto"/>
              <w:bottom w:val="single" w:sz="6" w:space="0" w:color="auto"/>
              <w:right w:val="single" w:sz="12" w:space="0" w:color="auto"/>
            </w:tcBorders>
            <w:vAlign w:val="center"/>
          </w:tcPr>
          <w:p w14:paraId="522CC038" w14:textId="77777777" w:rsidR="00C3725A" w:rsidRPr="00843D0B" w:rsidRDefault="00C3725A" w:rsidP="002A3A7B">
            <w:pPr>
              <w:spacing w:after="200" w:line="276" w:lineRule="auto"/>
              <w:rPr>
                <w:rFonts w:eastAsia="PMingLiU"/>
                <w:lang w:eastAsia="zh-TW"/>
              </w:rPr>
            </w:pPr>
            <w:r w:rsidRPr="00843D0B">
              <w:rPr>
                <w:rFonts w:eastAsia="PMingLiU"/>
                <w:lang w:eastAsia="zh-TW"/>
              </w:rPr>
              <w:t>202</w:t>
            </w:r>
          </w:p>
        </w:tc>
      </w:tr>
      <w:tr w:rsidR="00C3725A" w14:paraId="40015493" w14:textId="77777777" w:rsidTr="002A3A7B">
        <w:trPr>
          <w:trHeight w:hRule="exact" w:val="432"/>
        </w:trPr>
        <w:tc>
          <w:tcPr>
            <w:tcW w:w="1476" w:type="dxa"/>
            <w:vMerge/>
            <w:tcBorders>
              <w:left w:val="single" w:sz="12" w:space="0" w:color="auto"/>
              <w:right w:val="single" w:sz="6" w:space="0" w:color="auto"/>
            </w:tcBorders>
            <w:vAlign w:val="center"/>
          </w:tcPr>
          <w:p w14:paraId="6A2C885D" w14:textId="77777777" w:rsidR="00C3725A" w:rsidRPr="00D875E1" w:rsidRDefault="00C3725A" w:rsidP="002A3A7B">
            <w:pPr>
              <w:spacing w:after="200" w:line="276" w:lineRule="auto"/>
              <w:jc w:val="center"/>
              <w:rPr>
                <w:rFonts w:eastAsia="PMingLiU"/>
                <w:b/>
                <w:lang w:eastAsia="zh-TW"/>
              </w:rPr>
            </w:pPr>
          </w:p>
        </w:tc>
        <w:tc>
          <w:tcPr>
            <w:tcW w:w="1476" w:type="dxa"/>
            <w:tcBorders>
              <w:top w:val="single" w:sz="12" w:space="0" w:color="auto"/>
              <w:left w:val="single" w:sz="6" w:space="0" w:color="auto"/>
              <w:bottom w:val="single" w:sz="6" w:space="0" w:color="auto"/>
              <w:right w:val="single" w:sz="6" w:space="0" w:color="auto"/>
            </w:tcBorders>
            <w:vAlign w:val="center"/>
          </w:tcPr>
          <w:p w14:paraId="49783479" w14:textId="77777777" w:rsidR="00C3725A" w:rsidRPr="00843D0B" w:rsidRDefault="00C3725A" w:rsidP="002A3A7B">
            <w:pPr>
              <w:spacing w:after="200" w:line="276" w:lineRule="auto"/>
              <w:rPr>
                <w:rFonts w:eastAsia="PMingLiU"/>
                <w:lang w:eastAsia="zh-TW"/>
              </w:rPr>
            </w:pPr>
          </w:p>
        </w:tc>
        <w:tc>
          <w:tcPr>
            <w:tcW w:w="1476" w:type="dxa"/>
            <w:tcBorders>
              <w:top w:val="single" w:sz="12" w:space="0" w:color="auto"/>
              <w:left w:val="single" w:sz="6" w:space="0" w:color="auto"/>
              <w:bottom w:val="single" w:sz="6" w:space="0" w:color="auto"/>
              <w:right w:val="single" w:sz="6" w:space="0" w:color="auto"/>
            </w:tcBorders>
            <w:vAlign w:val="center"/>
          </w:tcPr>
          <w:p w14:paraId="2381D3E2" w14:textId="77777777" w:rsidR="00C3725A" w:rsidRPr="00843D0B" w:rsidRDefault="00C3725A" w:rsidP="002A3A7B">
            <w:pPr>
              <w:spacing w:after="200" w:line="276" w:lineRule="auto"/>
              <w:rPr>
                <w:rFonts w:eastAsia="PMingLiU"/>
                <w:lang w:eastAsia="zh-TW"/>
              </w:rPr>
            </w:pPr>
            <w:r w:rsidRPr="00843D0B">
              <w:rPr>
                <w:rFonts w:eastAsia="PMingLiU"/>
                <w:lang w:eastAsia="zh-TW"/>
              </w:rPr>
              <w:t>MOI</w:t>
            </w:r>
          </w:p>
        </w:tc>
        <w:tc>
          <w:tcPr>
            <w:tcW w:w="1476" w:type="dxa"/>
            <w:tcBorders>
              <w:top w:val="single" w:sz="12" w:space="0" w:color="auto"/>
              <w:left w:val="single" w:sz="6" w:space="0" w:color="auto"/>
              <w:bottom w:val="single" w:sz="6" w:space="0" w:color="auto"/>
              <w:right w:val="single" w:sz="6" w:space="0" w:color="auto"/>
            </w:tcBorders>
            <w:vAlign w:val="center"/>
          </w:tcPr>
          <w:p w14:paraId="46AA5B58" w14:textId="77777777" w:rsidR="00C3725A" w:rsidRPr="00843D0B" w:rsidRDefault="00C3725A" w:rsidP="002A3A7B">
            <w:pPr>
              <w:spacing w:after="200" w:line="276" w:lineRule="auto"/>
              <w:rPr>
                <w:rFonts w:eastAsia="PMingLiU"/>
                <w:lang w:eastAsia="zh-TW"/>
              </w:rPr>
            </w:pPr>
            <w:r w:rsidRPr="00843D0B">
              <w:rPr>
                <w:rFonts w:eastAsia="PMingLiU"/>
                <w:lang w:eastAsia="zh-TW"/>
              </w:rPr>
              <w:t>50</w:t>
            </w:r>
          </w:p>
        </w:tc>
        <w:tc>
          <w:tcPr>
            <w:tcW w:w="1476" w:type="dxa"/>
            <w:tcBorders>
              <w:top w:val="single" w:sz="12" w:space="0" w:color="auto"/>
              <w:left w:val="single" w:sz="6" w:space="0" w:color="auto"/>
              <w:bottom w:val="single" w:sz="6" w:space="0" w:color="auto"/>
              <w:right w:val="single" w:sz="6" w:space="0" w:color="auto"/>
            </w:tcBorders>
            <w:vAlign w:val="center"/>
          </w:tcPr>
          <w:p w14:paraId="107F1B6F" w14:textId="77777777" w:rsidR="00C3725A" w:rsidRPr="00843D0B" w:rsidRDefault="00C3725A" w:rsidP="002A3A7B">
            <w:pPr>
              <w:spacing w:after="200" w:line="276" w:lineRule="auto"/>
              <w:rPr>
                <w:rFonts w:eastAsia="PMingLiU"/>
                <w:lang w:eastAsia="zh-TW"/>
              </w:rPr>
            </w:pPr>
            <w:r w:rsidRPr="00843D0B">
              <w:rPr>
                <w:rFonts w:eastAsia="PMingLiU"/>
                <w:lang w:eastAsia="zh-TW"/>
              </w:rPr>
              <w:t>500</w:t>
            </w:r>
          </w:p>
        </w:tc>
        <w:tc>
          <w:tcPr>
            <w:tcW w:w="1476" w:type="dxa"/>
            <w:tcBorders>
              <w:top w:val="single" w:sz="12" w:space="0" w:color="auto"/>
              <w:left w:val="single" w:sz="6" w:space="0" w:color="auto"/>
              <w:bottom w:val="single" w:sz="6" w:space="0" w:color="auto"/>
              <w:right w:val="single" w:sz="12" w:space="0" w:color="auto"/>
            </w:tcBorders>
            <w:vAlign w:val="center"/>
          </w:tcPr>
          <w:p w14:paraId="774C2A57" w14:textId="77777777" w:rsidR="00C3725A" w:rsidRPr="00843D0B" w:rsidRDefault="00C3725A" w:rsidP="002A3A7B">
            <w:pPr>
              <w:spacing w:after="200" w:line="276" w:lineRule="auto"/>
              <w:rPr>
                <w:rFonts w:eastAsia="PMingLiU"/>
                <w:lang w:eastAsia="zh-TW"/>
              </w:rPr>
            </w:pPr>
            <w:r w:rsidRPr="00843D0B">
              <w:rPr>
                <w:rFonts w:eastAsia="PMingLiU"/>
                <w:lang w:eastAsia="zh-TW"/>
              </w:rPr>
              <w:t>5000</w:t>
            </w:r>
          </w:p>
        </w:tc>
      </w:tr>
      <w:tr w:rsidR="00C3725A" w14:paraId="5D1A4E63" w14:textId="77777777" w:rsidTr="002A3A7B">
        <w:trPr>
          <w:trHeight w:hRule="exact" w:val="432"/>
        </w:trPr>
        <w:tc>
          <w:tcPr>
            <w:tcW w:w="1476" w:type="dxa"/>
            <w:vMerge/>
            <w:tcBorders>
              <w:left w:val="single" w:sz="12" w:space="0" w:color="auto"/>
              <w:right w:val="single" w:sz="6" w:space="0" w:color="auto"/>
            </w:tcBorders>
            <w:vAlign w:val="center"/>
          </w:tcPr>
          <w:p w14:paraId="0E1666BE" w14:textId="77777777" w:rsidR="00C3725A" w:rsidRPr="00D875E1" w:rsidRDefault="00C3725A" w:rsidP="002A3A7B">
            <w:pPr>
              <w:spacing w:after="200" w:line="276" w:lineRule="auto"/>
              <w:jc w:val="center"/>
              <w:rPr>
                <w:rFonts w:eastAsia="PMingLiU"/>
                <w:b/>
                <w:lang w:eastAsia="zh-TW"/>
              </w:rPr>
            </w:pPr>
          </w:p>
        </w:tc>
        <w:tc>
          <w:tcPr>
            <w:tcW w:w="1476" w:type="dxa"/>
            <w:tcBorders>
              <w:top w:val="single" w:sz="12" w:space="0" w:color="auto"/>
              <w:left w:val="single" w:sz="6" w:space="0" w:color="auto"/>
              <w:bottom w:val="single" w:sz="6" w:space="0" w:color="auto"/>
              <w:right w:val="single" w:sz="6" w:space="0" w:color="auto"/>
            </w:tcBorders>
            <w:vAlign w:val="center"/>
          </w:tcPr>
          <w:p w14:paraId="0C704A9D" w14:textId="77777777" w:rsidR="00C3725A" w:rsidRPr="00843D0B" w:rsidRDefault="00C3725A" w:rsidP="002A3A7B">
            <w:pPr>
              <w:spacing w:after="200" w:line="276" w:lineRule="auto"/>
              <w:rPr>
                <w:rFonts w:eastAsia="PMingLiU"/>
                <w:lang w:eastAsia="zh-TW"/>
              </w:rPr>
            </w:pPr>
            <w:r w:rsidRPr="00843D0B">
              <w:rPr>
                <w:rFonts w:eastAsia="PMingLiU"/>
                <w:lang w:eastAsia="zh-TW"/>
              </w:rPr>
              <w:t>93</w:t>
            </w:r>
          </w:p>
        </w:tc>
        <w:tc>
          <w:tcPr>
            <w:tcW w:w="1476" w:type="dxa"/>
            <w:tcBorders>
              <w:top w:val="single" w:sz="12" w:space="0" w:color="auto"/>
              <w:left w:val="single" w:sz="6" w:space="0" w:color="auto"/>
              <w:bottom w:val="single" w:sz="6" w:space="0" w:color="auto"/>
              <w:right w:val="single" w:sz="6" w:space="0" w:color="auto"/>
            </w:tcBorders>
            <w:vAlign w:val="center"/>
          </w:tcPr>
          <w:p w14:paraId="4AEB165E" w14:textId="77777777" w:rsidR="00C3725A" w:rsidRPr="00843D0B" w:rsidRDefault="00C3725A" w:rsidP="002A3A7B">
            <w:pPr>
              <w:spacing w:after="200" w:line="276" w:lineRule="auto"/>
              <w:rPr>
                <w:rFonts w:eastAsia="PMingLiU"/>
                <w:lang w:eastAsia="zh-TW"/>
              </w:rPr>
            </w:pPr>
            <w:r w:rsidRPr="00843D0B">
              <w:rPr>
                <w:rFonts w:eastAsia="PMingLiU"/>
                <w:lang w:eastAsia="zh-TW"/>
              </w:rPr>
              <w:t>50</w:t>
            </w:r>
          </w:p>
        </w:tc>
        <w:tc>
          <w:tcPr>
            <w:tcW w:w="1476" w:type="dxa"/>
            <w:tcBorders>
              <w:top w:val="single" w:sz="12" w:space="0" w:color="auto"/>
              <w:left w:val="single" w:sz="6" w:space="0" w:color="auto"/>
              <w:bottom w:val="single" w:sz="6" w:space="0" w:color="auto"/>
              <w:right w:val="single" w:sz="6" w:space="0" w:color="auto"/>
            </w:tcBorders>
          </w:tcPr>
          <w:p w14:paraId="37C5E9DE" w14:textId="77777777" w:rsidR="00C3725A" w:rsidRPr="00843D0B" w:rsidRDefault="00C3725A" w:rsidP="002A3A7B">
            <w:pPr>
              <w:spacing w:after="200" w:line="276" w:lineRule="auto"/>
              <w:rPr>
                <w:rFonts w:eastAsia="PMingLiU"/>
                <w:lang w:eastAsia="zh-TW"/>
              </w:rPr>
            </w:pPr>
            <w:r w:rsidRPr="00843D0B">
              <w:rPr>
                <w:color w:val="333333"/>
              </w:rPr>
              <w:t>1.00000</w:t>
            </w:r>
          </w:p>
        </w:tc>
        <w:tc>
          <w:tcPr>
            <w:tcW w:w="1476" w:type="dxa"/>
            <w:tcBorders>
              <w:top w:val="single" w:sz="12" w:space="0" w:color="auto"/>
              <w:left w:val="single" w:sz="6" w:space="0" w:color="auto"/>
              <w:bottom w:val="single" w:sz="6" w:space="0" w:color="auto"/>
              <w:right w:val="single" w:sz="6" w:space="0" w:color="auto"/>
            </w:tcBorders>
          </w:tcPr>
          <w:p w14:paraId="3EA9BBB2" w14:textId="77777777" w:rsidR="00C3725A" w:rsidRPr="00843D0B" w:rsidRDefault="00C3725A" w:rsidP="002A3A7B">
            <w:pPr>
              <w:spacing w:after="200" w:line="276" w:lineRule="auto"/>
              <w:rPr>
                <w:rFonts w:eastAsia="PMingLiU"/>
                <w:lang w:eastAsia="zh-TW"/>
              </w:rPr>
            </w:pPr>
            <w:r w:rsidRPr="00843D0B">
              <w:rPr>
                <w:color w:val="333333"/>
              </w:rPr>
              <w:t>0.00434</w:t>
            </w:r>
          </w:p>
        </w:tc>
        <w:tc>
          <w:tcPr>
            <w:tcW w:w="1476" w:type="dxa"/>
            <w:tcBorders>
              <w:top w:val="single" w:sz="12" w:space="0" w:color="auto"/>
              <w:left w:val="single" w:sz="6" w:space="0" w:color="auto"/>
              <w:bottom w:val="single" w:sz="6" w:space="0" w:color="auto"/>
              <w:right w:val="single" w:sz="12" w:space="0" w:color="auto"/>
            </w:tcBorders>
          </w:tcPr>
          <w:p w14:paraId="10927189" w14:textId="77777777" w:rsidR="00C3725A" w:rsidRPr="00843D0B" w:rsidRDefault="00C3725A" w:rsidP="002A3A7B">
            <w:pPr>
              <w:spacing w:after="200" w:line="276" w:lineRule="auto"/>
              <w:rPr>
                <w:rFonts w:eastAsia="PMingLiU"/>
                <w:lang w:eastAsia="zh-TW"/>
              </w:rPr>
            </w:pPr>
            <w:r w:rsidRPr="00843D0B">
              <w:rPr>
                <w:color w:val="333333"/>
              </w:rPr>
              <w:t>0.00000</w:t>
            </w:r>
          </w:p>
        </w:tc>
      </w:tr>
      <w:tr w:rsidR="00C3725A" w14:paraId="5AE8EF44" w14:textId="77777777" w:rsidTr="002A3A7B">
        <w:trPr>
          <w:trHeight w:hRule="exact" w:val="432"/>
        </w:trPr>
        <w:tc>
          <w:tcPr>
            <w:tcW w:w="1476" w:type="dxa"/>
            <w:vMerge/>
            <w:tcBorders>
              <w:left w:val="single" w:sz="12" w:space="0" w:color="auto"/>
              <w:right w:val="single" w:sz="6" w:space="0" w:color="auto"/>
            </w:tcBorders>
            <w:vAlign w:val="center"/>
          </w:tcPr>
          <w:p w14:paraId="553E1FF4" w14:textId="77777777" w:rsidR="00C3725A" w:rsidRPr="00D875E1" w:rsidRDefault="00C3725A" w:rsidP="002A3A7B">
            <w:pPr>
              <w:spacing w:after="200" w:line="276" w:lineRule="auto"/>
              <w:jc w:val="center"/>
              <w:rPr>
                <w:rFonts w:eastAsia="PMingLiU"/>
                <w:b/>
                <w:lang w:eastAsia="zh-TW"/>
              </w:rPr>
            </w:pPr>
          </w:p>
        </w:tc>
        <w:tc>
          <w:tcPr>
            <w:tcW w:w="1476" w:type="dxa"/>
            <w:tcBorders>
              <w:top w:val="single" w:sz="12" w:space="0" w:color="auto"/>
              <w:left w:val="single" w:sz="6" w:space="0" w:color="auto"/>
              <w:bottom w:val="single" w:sz="6" w:space="0" w:color="auto"/>
              <w:right w:val="single" w:sz="6" w:space="0" w:color="auto"/>
            </w:tcBorders>
            <w:vAlign w:val="center"/>
          </w:tcPr>
          <w:p w14:paraId="4B5CB45F" w14:textId="77777777" w:rsidR="00C3725A" w:rsidRPr="00843D0B" w:rsidRDefault="00C3725A" w:rsidP="002A3A7B">
            <w:pPr>
              <w:spacing w:after="200" w:line="276" w:lineRule="auto"/>
              <w:rPr>
                <w:rFonts w:eastAsia="PMingLiU"/>
                <w:lang w:eastAsia="zh-TW"/>
              </w:rPr>
            </w:pPr>
            <w:r w:rsidRPr="00843D0B">
              <w:rPr>
                <w:rFonts w:eastAsia="PMingLiU"/>
                <w:lang w:eastAsia="zh-TW"/>
              </w:rPr>
              <w:t>127</w:t>
            </w:r>
          </w:p>
        </w:tc>
        <w:tc>
          <w:tcPr>
            <w:tcW w:w="1476" w:type="dxa"/>
            <w:tcBorders>
              <w:top w:val="single" w:sz="12" w:space="0" w:color="auto"/>
              <w:left w:val="single" w:sz="6" w:space="0" w:color="auto"/>
              <w:bottom w:val="single" w:sz="6" w:space="0" w:color="auto"/>
              <w:right w:val="single" w:sz="6" w:space="0" w:color="auto"/>
            </w:tcBorders>
            <w:vAlign w:val="center"/>
          </w:tcPr>
          <w:p w14:paraId="3E808D75" w14:textId="77777777" w:rsidR="00C3725A" w:rsidRPr="00843D0B" w:rsidRDefault="00C3725A" w:rsidP="002A3A7B">
            <w:pPr>
              <w:spacing w:after="200" w:line="276" w:lineRule="auto"/>
              <w:rPr>
                <w:rFonts w:eastAsia="PMingLiU"/>
                <w:lang w:eastAsia="zh-TW"/>
              </w:rPr>
            </w:pPr>
            <w:r w:rsidRPr="00843D0B">
              <w:rPr>
                <w:rFonts w:eastAsia="PMingLiU"/>
                <w:lang w:eastAsia="zh-TW"/>
              </w:rPr>
              <w:t>500</w:t>
            </w:r>
          </w:p>
        </w:tc>
        <w:tc>
          <w:tcPr>
            <w:tcW w:w="1476" w:type="dxa"/>
            <w:tcBorders>
              <w:top w:val="single" w:sz="12" w:space="0" w:color="auto"/>
              <w:left w:val="single" w:sz="6" w:space="0" w:color="auto"/>
              <w:bottom w:val="single" w:sz="6" w:space="0" w:color="auto"/>
              <w:right w:val="single" w:sz="6" w:space="0" w:color="auto"/>
            </w:tcBorders>
          </w:tcPr>
          <w:p w14:paraId="64BF9F63" w14:textId="77777777" w:rsidR="00C3725A" w:rsidRPr="00843D0B" w:rsidRDefault="00C3725A" w:rsidP="002A3A7B">
            <w:pPr>
              <w:spacing w:after="200" w:line="276" w:lineRule="auto"/>
              <w:rPr>
                <w:rFonts w:eastAsia="PMingLiU"/>
                <w:lang w:eastAsia="zh-TW"/>
              </w:rPr>
            </w:pPr>
            <w:r w:rsidRPr="00843D0B">
              <w:rPr>
                <w:color w:val="333333"/>
              </w:rPr>
              <w:t>0.00434</w:t>
            </w:r>
          </w:p>
        </w:tc>
        <w:tc>
          <w:tcPr>
            <w:tcW w:w="1476" w:type="dxa"/>
            <w:tcBorders>
              <w:top w:val="single" w:sz="12" w:space="0" w:color="auto"/>
              <w:left w:val="single" w:sz="6" w:space="0" w:color="auto"/>
              <w:bottom w:val="single" w:sz="6" w:space="0" w:color="auto"/>
              <w:right w:val="single" w:sz="6" w:space="0" w:color="auto"/>
            </w:tcBorders>
          </w:tcPr>
          <w:p w14:paraId="265289A9" w14:textId="77777777" w:rsidR="00C3725A" w:rsidRPr="00843D0B" w:rsidRDefault="00C3725A" w:rsidP="002A3A7B">
            <w:pPr>
              <w:spacing w:after="200" w:line="276" w:lineRule="auto"/>
              <w:rPr>
                <w:rFonts w:eastAsia="PMingLiU"/>
                <w:lang w:eastAsia="zh-TW"/>
              </w:rPr>
            </w:pPr>
            <w:r w:rsidRPr="00843D0B">
              <w:rPr>
                <w:color w:val="333333"/>
              </w:rPr>
              <w:t>1.00000</w:t>
            </w:r>
          </w:p>
        </w:tc>
        <w:tc>
          <w:tcPr>
            <w:tcW w:w="1476" w:type="dxa"/>
            <w:tcBorders>
              <w:top w:val="single" w:sz="12" w:space="0" w:color="auto"/>
              <w:left w:val="single" w:sz="6" w:space="0" w:color="auto"/>
              <w:bottom w:val="single" w:sz="6" w:space="0" w:color="auto"/>
              <w:right w:val="single" w:sz="12" w:space="0" w:color="auto"/>
            </w:tcBorders>
          </w:tcPr>
          <w:p w14:paraId="4777D310" w14:textId="77777777" w:rsidR="00C3725A" w:rsidRPr="00843D0B" w:rsidRDefault="00C3725A" w:rsidP="002A3A7B">
            <w:pPr>
              <w:spacing w:after="200" w:line="276" w:lineRule="auto"/>
              <w:rPr>
                <w:rFonts w:eastAsia="PMingLiU"/>
                <w:lang w:eastAsia="zh-TW"/>
              </w:rPr>
            </w:pPr>
            <w:r w:rsidRPr="00843D0B">
              <w:rPr>
                <w:color w:val="333333"/>
              </w:rPr>
              <w:t>0.00000</w:t>
            </w:r>
          </w:p>
        </w:tc>
      </w:tr>
      <w:tr w:rsidR="00C3725A" w14:paraId="5550240B" w14:textId="77777777" w:rsidTr="002A3A7B">
        <w:trPr>
          <w:trHeight w:hRule="exact" w:val="432"/>
        </w:trPr>
        <w:tc>
          <w:tcPr>
            <w:tcW w:w="1476" w:type="dxa"/>
            <w:vMerge/>
            <w:tcBorders>
              <w:left w:val="single" w:sz="12" w:space="0" w:color="auto"/>
              <w:bottom w:val="single" w:sz="6" w:space="0" w:color="auto"/>
              <w:right w:val="single" w:sz="6" w:space="0" w:color="auto"/>
            </w:tcBorders>
            <w:vAlign w:val="center"/>
          </w:tcPr>
          <w:p w14:paraId="352FF778" w14:textId="77777777" w:rsidR="00C3725A" w:rsidRPr="00D875E1" w:rsidRDefault="00C3725A" w:rsidP="002A3A7B">
            <w:pPr>
              <w:spacing w:after="200" w:line="276" w:lineRule="auto"/>
              <w:jc w:val="center"/>
              <w:rPr>
                <w:rFonts w:eastAsia="PMingLiU"/>
                <w:b/>
                <w:lang w:eastAsia="zh-TW"/>
              </w:rPr>
            </w:pPr>
          </w:p>
        </w:tc>
        <w:tc>
          <w:tcPr>
            <w:tcW w:w="1476" w:type="dxa"/>
            <w:tcBorders>
              <w:top w:val="single" w:sz="12" w:space="0" w:color="auto"/>
              <w:left w:val="single" w:sz="6" w:space="0" w:color="auto"/>
              <w:bottom w:val="single" w:sz="6" w:space="0" w:color="auto"/>
              <w:right w:val="single" w:sz="6" w:space="0" w:color="auto"/>
            </w:tcBorders>
            <w:vAlign w:val="center"/>
          </w:tcPr>
          <w:p w14:paraId="0C35826D" w14:textId="77777777" w:rsidR="00C3725A" w:rsidRPr="00843D0B" w:rsidRDefault="00C3725A" w:rsidP="002A3A7B">
            <w:pPr>
              <w:spacing w:after="200" w:line="276" w:lineRule="auto"/>
              <w:rPr>
                <w:rFonts w:eastAsia="PMingLiU"/>
                <w:lang w:eastAsia="zh-TW"/>
              </w:rPr>
            </w:pPr>
            <w:r w:rsidRPr="00843D0B">
              <w:rPr>
                <w:rFonts w:eastAsia="PMingLiU"/>
                <w:lang w:eastAsia="zh-TW"/>
              </w:rPr>
              <w:t>202</w:t>
            </w:r>
          </w:p>
        </w:tc>
        <w:tc>
          <w:tcPr>
            <w:tcW w:w="1476" w:type="dxa"/>
            <w:tcBorders>
              <w:top w:val="single" w:sz="12" w:space="0" w:color="auto"/>
              <w:left w:val="single" w:sz="6" w:space="0" w:color="auto"/>
              <w:bottom w:val="single" w:sz="6" w:space="0" w:color="auto"/>
              <w:right w:val="single" w:sz="6" w:space="0" w:color="auto"/>
            </w:tcBorders>
            <w:vAlign w:val="center"/>
          </w:tcPr>
          <w:p w14:paraId="7BD93C2D" w14:textId="77777777" w:rsidR="00C3725A" w:rsidRPr="00843D0B" w:rsidRDefault="00C3725A" w:rsidP="002A3A7B">
            <w:pPr>
              <w:spacing w:after="200" w:line="276" w:lineRule="auto"/>
              <w:rPr>
                <w:rFonts w:eastAsia="PMingLiU"/>
                <w:lang w:eastAsia="zh-TW"/>
              </w:rPr>
            </w:pPr>
            <w:r w:rsidRPr="00843D0B">
              <w:rPr>
                <w:rFonts w:eastAsia="PMingLiU"/>
                <w:lang w:eastAsia="zh-TW"/>
              </w:rPr>
              <w:t>5000</w:t>
            </w:r>
          </w:p>
        </w:tc>
        <w:tc>
          <w:tcPr>
            <w:tcW w:w="1476" w:type="dxa"/>
            <w:tcBorders>
              <w:top w:val="single" w:sz="12" w:space="0" w:color="auto"/>
              <w:left w:val="single" w:sz="6" w:space="0" w:color="auto"/>
              <w:bottom w:val="single" w:sz="6" w:space="0" w:color="auto"/>
              <w:right w:val="single" w:sz="6" w:space="0" w:color="auto"/>
            </w:tcBorders>
          </w:tcPr>
          <w:p w14:paraId="57E68D79" w14:textId="77777777" w:rsidR="00C3725A" w:rsidRPr="00843D0B" w:rsidRDefault="00C3725A" w:rsidP="002A3A7B">
            <w:pPr>
              <w:spacing w:after="200" w:line="276" w:lineRule="auto"/>
              <w:rPr>
                <w:rFonts w:eastAsia="PMingLiU"/>
                <w:lang w:eastAsia="zh-TW"/>
              </w:rPr>
            </w:pPr>
            <w:r w:rsidRPr="00843D0B">
              <w:rPr>
                <w:color w:val="333333"/>
              </w:rPr>
              <w:t>0.00000</w:t>
            </w:r>
          </w:p>
        </w:tc>
        <w:tc>
          <w:tcPr>
            <w:tcW w:w="1476" w:type="dxa"/>
            <w:tcBorders>
              <w:top w:val="single" w:sz="12" w:space="0" w:color="auto"/>
              <w:left w:val="single" w:sz="6" w:space="0" w:color="auto"/>
              <w:bottom w:val="single" w:sz="6" w:space="0" w:color="auto"/>
              <w:right w:val="single" w:sz="6" w:space="0" w:color="auto"/>
            </w:tcBorders>
          </w:tcPr>
          <w:p w14:paraId="42CE3000" w14:textId="77777777" w:rsidR="00C3725A" w:rsidRPr="00843D0B" w:rsidRDefault="00C3725A" w:rsidP="002A3A7B">
            <w:pPr>
              <w:spacing w:after="200" w:line="276" w:lineRule="auto"/>
              <w:rPr>
                <w:rFonts w:eastAsia="PMingLiU"/>
                <w:lang w:eastAsia="zh-TW"/>
              </w:rPr>
            </w:pPr>
            <w:r w:rsidRPr="00843D0B">
              <w:rPr>
                <w:color w:val="333333"/>
              </w:rPr>
              <w:t>0.00000</w:t>
            </w:r>
          </w:p>
        </w:tc>
        <w:tc>
          <w:tcPr>
            <w:tcW w:w="1476" w:type="dxa"/>
            <w:tcBorders>
              <w:top w:val="single" w:sz="12" w:space="0" w:color="auto"/>
              <w:left w:val="single" w:sz="6" w:space="0" w:color="auto"/>
              <w:bottom w:val="single" w:sz="6" w:space="0" w:color="auto"/>
              <w:right w:val="single" w:sz="12" w:space="0" w:color="auto"/>
            </w:tcBorders>
          </w:tcPr>
          <w:p w14:paraId="7B14500E" w14:textId="77777777" w:rsidR="00C3725A" w:rsidRPr="00843D0B" w:rsidRDefault="00C3725A" w:rsidP="002A3A7B">
            <w:pPr>
              <w:spacing w:after="200" w:line="276" w:lineRule="auto"/>
              <w:rPr>
                <w:rFonts w:eastAsia="PMingLiU"/>
                <w:lang w:eastAsia="zh-TW"/>
              </w:rPr>
            </w:pPr>
            <w:r w:rsidRPr="00843D0B">
              <w:rPr>
                <w:color w:val="333333"/>
              </w:rPr>
              <w:t>1.00000</w:t>
            </w:r>
          </w:p>
        </w:tc>
      </w:tr>
      <w:tr w:rsidR="00C3725A" w14:paraId="0A0FBDE3" w14:textId="77777777" w:rsidTr="002A3A7B">
        <w:trPr>
          <w:trHeight w:hRule="exact" w:val="432"/>
        </w:trPr>
        <w:tc>
          <w:tcPr>
            <w:tcW w:w="1476" w:type="dxa"/>
            <w:vMerge w:val="restart"/>
            <w:tcBorders>
              <w:top w:val="single" w:sz="12" w:space="0" w:color="auto"/>
              <w:left w:val="single" w:sz="12" w:space="0" w:color="auto"/>
              <w:right w:val="single" w:sz="6" w:space="0" w:color="auto"/>
            </w:tcBorders>
            <w:vAlign w:val="center"/>
          </w:tcPr>
          <w:p w14:paraId="7E8396AE" w14:textId="77777777" w:rsidR="00C3725A" w:rsidRPr="00D875E1" w:rsidRDefault="00C3725A" w:rsidP="002A3A7B">
            <w:pPr>
              <w:spacing w:after="200" w:line="276" w:lineRule="auto"/>
              <w:jc w:val="center"/>
              <w:rPr>
                <w:rFonts w:eastAsia="PMingLiU"/>
                <w:b/>
                <w:lang w:eastAsia="zh-TW"/>
              </w:rPr>
            </w:pPr>
            <w:r>
              <w:rPr>
                <w:rFonts w:eastAsia="PMingLiU"/>
                <w:b/>
                <w:lang w:eastAsia="zh-TW"/>
              </w:rPr>
              <w:t>Start point</w:t>
            </w:r>
          </w:p>
        </w:tc>
        <w:tc>
          <w:tcPr>
            <w:tcW w:w="1476" w:type="dxa"/>
            <w:tcBorders>
              <w:top w:val="single" w:sz="12" w:space="0" w:color="auto"/>
              <w:left w:val="single" w:sz="6" w:space="0" w:color="auto"/>
              <w:bottom w:val="single" w:sz="6" w:space="0" w:color="auto"/>
              <w:right w:val="single" w:sz="6" w:space="0" w:color="auto"/>
            </w:tcBorders>
            <w:vAlign w:val="center"/>
          </w:tcPr>
          <w:p w14:paraId="19388581" w14:textId="77777777" w:rsidR="00C3725A" w:rsidRPr="00843D0B" w:rsidRDefault="00C3725A" w:rsidP="002A3A7B">
            <w:pPr>
              <w:spacing w:after="200" w:line="276" w:lineRule="auto"/>
              <w:rPr>
                <w:rFonts w:eastAsia="PMingLiU"/>
                <w:lang w:eastAsia="zh-TW"/>
              </w:rPr>
            </w:pPr>
            <w:r w:rsidRPr="00843D0B">
              <w:rPr>
                <w:rFonts w:eastAsia="PMingLiU"/>
                <w:lang w:eastAsia="zh-TW"/>
              </w:rPr>
              <w:t>Sample size</w:t>
            </w:r>
          </w:p>
        </w:tc>
        <w:tc>
          <w:tcPr>
            <w:tcW w:w="1476" w:type="dxa"/>
            <w:tcBorders>
              <w:top w:val="single" w:sz="12" w:space="0" w:color="auto"/>
              <w:left w:val="single" w:sz="6" w:space="0" w:color="auto"/>
              <w:bottom w:val="single" w:sz="6" w:space="0" w:color="auto"/>
              <w:right w:val="single" w:sz="6" w:space="0" w:color="auto"/>
            </w:tcBorders>
            <w:vAlign w:val="center"/>
          </w:tcPr>
          <w:p w14:paraId="286655BF" w14:textId="77777777" w:rsidR="00C3725A" w:rsidRPr="00843D0B" w:rsidRDefault="00C3725A" w:rsidP="002A3A7B">
            <w:pPr>
              <w:spacing w:after="200" w:line="276" w:lineRule="auto"/>
              <w:rPr>
                <w:rFonts w:eastAsia="PMingLiU"/>
                <w:lang w:eastAsia="zh-TW"/>
              </w:rPr>
            </w:pPr>
          </w:p>
        </w:tc>
        <w:tc>
          <w:tcPr>
            <w:tcW w:w="1476" w:type="dxa"/>
            <w:tcBorders>
              <w:top w:val="single" w:sz="12" w:space="0" w:color="auto"/>
              <w:left w:val="single" w:sz="6" w:space="0" w:color="auto"/>
              <w:bottom w:val="single" w:sz="6" w:space="0" w:color="auto"/>
              <w:right w:val="single" w:sz="6" w:space="0" w:color="auto"/>
            </w:tcBorders>
            <w:vAlign w:val="center"/>
          </w:tcPr>
          <w:p w14:paraId="78F4367B" w14:textId="77777777" w:rsidR="00C3725A" w:rsidRPr="00843D0B" w:rsidRDefault="00C3725A" w:rsidP="002A3A7B">
            <w:pPr>
              <w:spacing w:after="200" w:line="276" w:lineRule="auto"/>
              <w:rPr>
                <w:rFonts w:eastAsia="PMingLiU"/>
                <w:lang w:eastAsia="zh-TW"/>
              </w:rPr>
            </w:pPr>
            <w:r w:rsidRPr="00843D0B">
              <w:rPr>
                <w:rFonts w:eastAsia="PMingLiU"/>
                <w:lang w:eastAsia="zh-TW"/>
              </w:rPr>
              <w:t>93</w:t>
            </w:r>
          </w:p>
        </w:tc>
        <w:tc>
          <w:tcPr>
            <w:tcW w:w="1476" w:type="dxa"/>
            <w:tcBorders>
              <w:top w:val="single" w:sz="12" w:space="0" w:color="auto"/>
              <w:left w:val="single" w:sz="6" w:space="0" w:color="auto"/>
              <w:bottom w:val="single" w:sz="6" w:space="0" w:color="auto"/>
              <w:right w:val="single" w:sz="6" w:space="0" w:color="auto"/>
            </w:tcBorders>
            <w:vAlign w:val="center"/>
          </w:tcPr>
          <w:p w14:paraId="4BDB126E" w14:textId="77777777" w:rsidR="00C3725A" w:rsidRPr="00843D0B" w:rsidRDefault="00C3725A" w:rsidP="002A3A7B">
            <w:pPr>
              <w:spacing w:after="200" w:line="276" w:lineRule="auto"/>
              <w:rPr>
                <w:rFonts w:eastAsia="PMingLiU"/>
                <w:lang w:eastAsia="zh-TW"/>
              </w:rPr>
            </w:pPr>
            <w:r w:rsidRPr="00843D0B">
              <w:rPr>
                <w:rFonts w:eastAsia="PMingLiU"/>
                <w:lang w:eastAsia="zh-TW"/>
              </w:rPr>
              <w:t>127</w:t>
            </w:r>
          </w:p>
        </w:tc>
        <w:tc>
          <w:tcPr>
            <w:tcW w:w="1476" w:type="dxa"/>
            <w:tcBorders>
              <w:top w:val="single" w:sz="12" w:space="0" w:color="auto"/>
              <w:left w:val="single" w:sz="6" w:space="0" w:color="auto"/>
              <w:bottom w:val="single" w:sz="6" w:space="0" w:color="auto"/>
              <w:right w:val="single" w:sz="12" w:space="0" w:color="auto"/>
            </w:tcBorders>
            <w:vAlign w:val="center"/>
          </w:tcPr>
          <w:p w14:paraId="2E5EE8A5" w14:textId="77777777" w:rsidR="00C3725A" w:rsidRPr="00843D0B" w:rsidRDefault="00C3725A" w:rsidP="002A3A7B">
            <w:pPr>
              <w:spacing w:after="200" w:line="276" w:lineRule="auto"/>
              <w:rPr>
                <w:rFonts w:eastAsia="PMingLiU"/>
                <w:lang w:eastAsia="zh-TW"/>
              </w:rPr>
            </w:pPr>
            <w:r w:rsidRPr="00843D0B">
              <w:rPr>
                <w:rFonts w:eastAsia="PMingLiU"/>
                <w:lang w:eastAsia="zh-TW"/>
              </w:rPr>
              <w:t>202</w:t>
            </w:r>
          </w:p>
        </w:tc>
      </w:tr>
      <w:tr w:rsidR="00C3725A" w14:paraId="03EDC434" w14:textId="77777777" w:rsidTr="002A3A7B">
        <w:trPr>
          <w:trHeight w:hRule="exact" w:val="432"/>
        </w:trPr>
        <w:tc>
          <w:tcPr>
            <w:tcW w:w="1476" w:type="dxa"/>
            <w:vMerge/>
            <w:tcBorders>
              <w:left w:val="single" w:sz="12" w:space="0" w:color="auto"/>
              <w:right w:val="single" w:sz="6" w:space="0" w:color="auto"/>
            </w:tcBorders>
            <w:vAlign w:val="center"/>
          </w:tcPr>
          <w:p w14:paraId="18F46CEF" w14:textId="77777777" w:rsidR="00C3725A" w:rsidRPr="00D875E1" w:rsidRDefault="00C3725A" w:rsidP="002A3A7B">
            <w:pPr>
              <w:spacing w:after="200" w:line="276" w:lineRule="auto"/>
              <w:jc w:val="center"/>
              <w:rPr>
                <w:rFonts w:eastAsia="PMingLiU"/>
                <w:b/>
                <w:lang w:eastAsia="zh-TW"/>
              </w:rPr>
            </w:pPr>
          </w:p>
        </w:tc>
        <w:tc>
          <w:tcPr>
            <w:tcW w:w="1476" w:type="dxa"/>
            <w:tcBorders>
              <w:top w:val="single" w:sz="12" w:space="0" w:color="auto"/>
              <w:left w:val="single" w:sz="6" w:space="0" w:color="auto"/>
              <w:bottom w:val="single" w:sz="6" w:space="0" w:color="auto"/>
              <w:right w:val="single" w:sz="6" w:space="0" w:color="auto"/>
            </w:tcBorders>
            <w:vAlign w:val="center"/>
          </w:tcPr>
          <w:p w14:paraId="7403BA87" w14:textId="77777777" w:rsidR="00C3725A" w:rsidRPr="00843D0B" w:rsidRDefault="00C3725A" w:rsidP="002A3A7B">
            <w:pPr>
              <w:spacing w:after="200" w:line="276" w:lineRule="auto"/>
              <w:rPr>
                <w:rFonts w:eastAsia="PMingLiU"/>
                <w:lang w:eastAsia="zh-TW"/>
              </w:rPr>
            </w:pPr>
          </w:p>
        </w:tc>
        <w:tc>
          <w:tcPr>
            <w:tcW w:w="1476" w:type="dxa"/>
            <w:tcBorders>
              <w:top w:val="single" w:sz="12" w:space="0" w:color="auto"/>
              <w:left w:val="single" w:sz="6" w:space="0" w:color="auto"/>
              <w:bottom w:val="single" w:sz="6" w:space="0" w:color="auto"/>
              <w:right w:val="single" w:sz="6" w:space="0" w:color="auto"/>
            </w:tcBorders>
            <w:vAlign w:val="center"/>
          </w:tcPr>
          <w:p w14:paraId="4E17C59A" w14:textId="77777777" w:rsidR="00C3725A" w:rsidRPr="00843D0B" w:rsidRDefault="00C3725A" w:rsidP="002A3A7B">
            <w:pPr>
              <w:spacing w:after="200" w:line="276" w:lineRule="auto"/>
              <w:rPr>
                <w:rFonts w:eastAsia="PMingLiU"/>
                <w:lang w:eastAsia="zh-TW"/>
              </w:rPr>
            </w:pPr>
            <w:r w:rsidRPr="00843D0B">
              <w:rPr>
                <w:rFonts w:eastAsia="PMingLiU"/>
                <w:lang w:eastAsia="zh-TW"/>
              </w:rPr>
              <w:t>MOI</w:t>
            </w:r>
          </w:p>
        </w:tc>
        <w:tc>
          <w:tcPr>
            <w:tcW w:w="1476" w:type="dxa"/>
            <w:tcBorders>
              <w:top w:val="single" w:sz="12" w:space="0" w:color="auto"/>
              <w:left w:val="single" w:sz="6" w:space="0" w:color="auto"/>
              <w:bottom w:val="single" w:sz="6" w:space="0" w:color="auto"/>
              <w:right w:val="single" w:sz="6" w:space="0" w:color="auto"/>
            </w:tcBorders>
            <w:vAlign w:val="center"/>
          </w:tcPr>
          <w:p w14:paraId="010488D4" w14:textId="77777777" w:rsidR="00C3725A" w:rsidRPr="00843D0B" w:rsidRDefault="00C3725A" w:rsidP="002A3A7B">
            <w:pPr>
              <w:spacing w:after="200" w:line="276" w:lineRule="auto"/>
              <w:rPr>
                <w:rFonts w:eastAsia="PMingLiU"/>
                <w:lang w:eastAsia="zh-TW"/>
              </w:rPr>
            </w:pPr>
            <w:r w:rsidRPr="00843D0B">
              <w:rPr>
                <w:rFonts w:eastAsia="PMingLiU"/>
                <w:lang w:eastAsia="zh-TW"/>
              </w:rPr>
              <w:t>50</w:t>
            </w:r>
          </w:p>
        </w:tc>
        <w:tc>
          <w:tcPr>
            <w:tcW w:w="1476" w:type="dxa"/>
            <w:tcBorders>
              <w:top w:val="single" w:sz="12" w:space="0" w:color="auto"/>
              <w:left w:val="single" w:sz="6" w:space="0" w:color="auto"/>
              <w:bottom w:val="single" w:sz="6" w:space="0" w:color="auto"/>
              <w:right w:val="single" w:sz="6" w:space="0" w:color="auto"/>
            </w:tcBorders>
            <w:vAlign w:val="center"/>
          </w:tcPr>
          <w:p w14:paraId="2601E55D" w14:textId="77777777" w:rsidR="00C3725A" w:rsidRPr="00843D0B" w:rsidRDefault="00C3725A" w:rsidP="002A3A7B">
            <w:pPr>
              <w:spacing w:after="200" w:line="276" w:lineRule="auto"/>
              <w:rPr>
                <w:rFonts w:eastAsia="PMingLiU"/>
                <w:lang w:eastAsia="zh-TW"/>
              </w:rPr>
            </w:pPr>
            <w:r w:rsidRPr="00843D0B">
              <w:rPr>
                <w:rFonts w:eastAsia="PMingLiU"/>
                <w:lang w:eastAsia="zh-TW"/>
              </w:rPr>
              <w:t>500</w:t>
            </w:r>
          </w:p>
        </w:tc>
        <w:tc>
          <w:tcPr>
            <w:tcW w:w="1476" w:type="dxa"/>
            <w:tcBorders>
              <w:top w:val="single" w:sz="12" w:space="0" w:color="auto"/>
              <w:left w:val="single" w:sz="6" w:space="0" w:color="auto"/>
              <w:bottom w:val="single" w:sz="6" w:space="0" w:color="auto"/>
              <w:right w:val="single" w:sz="12" w:space="0" w:color="auto"/>
            </w:tcBorders>
            <w:vAlign w:val="center"/>
          </w:tcPr>
          <w:p w14:paraId="31C8EB0B" w14:textId="77777777" w:rsidR="00C3725A" w:rsidRPr="00843D0B" w:rsidRDefault="00C3725A" w:rsidP="002A3A7B">
            <w:pPr>
              <w:spacing w:after="200" w:line="276" w:lineRule="auto"/>
              <w:rPr>
                <w:rFonts w:eastAsia="PMingLiU"/>
                <w:lang w:eastAsia="zh-TW"/>
              </w:rPr>
            </w:pPr>
            <w:r w:rsidRPr="00843D0B">
              <w:rPr>
                <w:rFonts w:eastAsia="PMingLiU"/>
                <w:lang w:eastAsia="zh-TW"/>
              </w:rPr>
              <w:t>5000</w:t>
            </w:r>
          </w:p>
        </w:tc>
      </w:tr>
      <w:tr w:rsidR="00C3725A" w14:paraId="45A2711D" w14:textId="77777777" w:rsidTr="002A3A7B">
        <w:trPr>
          <w:trHeight w:hRule="exact" w:val="432"/>
        </w:trPr>
        <w:tc>
          <w:tcPr>
            <w:tcW w:w="1476" w:type="dxa"/>
            <w:vMerge/>
            <w:tcBorders>
              <w:left w:val="single" w:sz="12" w:space="0" w:color="auto"/>
              <w:right w:val="single" w:sz="6" w:space="0" w:color="auto"/>
            </w:tcBorders>
            <w:vAlign w:val="center"/>
          </w:tcPr>
          <w:p w14:paraId="538CA763" w14:textId="77777777" w:rsidR="00C3725A" w:rsidRPr="00D875E1" w:rsidRDefault="00C3725A" w:rsidP="002A3A7B">
            <w:pPr>
              <w:spacing w:after="200" w:line="276" w:lineRule="auto"/>
              <w:jc w:val="center"/>
              <w:rPr>
                <w:rFonts w:eastAsia="PMingLiU"/>
                <w:b/>
                <w:lang w:eastAsia="zh-TW"/>
              </w:rPr>
            </w:pPr>
          </w:p>
        </w:tc>
        <w:tc>
          <w:tcPr>
            <w:tcW w:w="1476" w:type="dxa"/>
            <w:tcBorders>
              <w:top w:val="single" w:sz="12" w:space="0" w:color="auto"/>
              <w:left w:val="single" w:sz="6" w:space="0" w:color="auto"/>
              <w:bottom w:val="single" w:sz="6" w:space="0" w:color="auto"/>
              <w:right w:val="single" w:sz="6" w:space="0" w:color="auto"/>
            </w:tcBorders>
            <w:vAlign w:val="center"/>
          </w:tcPr>
          <w:p w14:paraId="55FE74C4" w14:textId="77777777" w:rsidR="00C3725A" w:rsidRPr="00843D0B" w:rsidRDefault="00C3725A" w:rsidP="002A3A7B">
            <w:pPr>
              <w:spacing w:after="200" w:line="276" w:lineRule="auto"/>
              <w:rPr>
                <w:rFonts w:eastAsia="PMingLiU"/>
                <w:lang w:eastAsia="zh-TW"/>
              </w:rPr>
            </w:pPr>
            <w:r w:rsidRPr="00843D0B">
              <w:rPr>
                <w:rFonts w:eastAsia="PMingLiU"/>
                <w:lang w:eastAsia="zh-TW"/>
              </w:rPr>
              <w:t>93</w:t>
            </w:r>
          </w:p>
        </w:tc>
        <w:tc>
          <w:tcPr>
            <w:tcW w:w="1476" w:type="dxa"/>
            <w:tcBorders>
              <w:top w:val="single" w:sz="12" w:space="0" w:color="auto"/>
              <w:left w:val="single" w:sz="6" w:space="0" w:color="auto"/>
              <w:bottom w:val="single" w:sz="6" w:space="0" w:color="auto"/>
              <w:right w:val="single" w:sz="6" w:space="0" w:color="auto"/>
            </w:tcBorders>
            <w:vAlign w:val="center"/>
          </w:tcPr>
          <w:p w14:paraId="1DD265A9" w14:textId="77777777" w:rsidR="00C3725A" w:rsidRPr="00843D0B" w:rsidRDefault="00C3725A" w:rsidP="002A3A7B">
            <w:pPr>
              <w:spacing w:after="200" w:line="276" w:lineRule="auto"/>
              <w:rPr>
                <w:rFonts w:eastAsia="PMingLiU"/>
                <w:lang w:eastAsia="zh-TW"/>
              </w:rPr>
            </w:pPr>
            <w:r w:rsidRPr="00843D0B">
              <w:rPr>
                <w:rFonts w:eastAsia="PMingLiU"/>
                <w:lang w:eastAsia="zh-TW"/>
              </w:rPr>
              <w:t>50</w:t>
            </w:r>
          </w:p>
        </w:tc>
        <w:tc>
          <w:tcPr>
            <w:tcW w:w="1476" w:type="dxa"/>
            <w:tcBorders>
              <w:top w:val="single" w:sz="12" w:space="0" w:color="auto"/>
              <w:left w:val="single" w:sz="6" w:space="0" w:color="auto"/>
              <w:bottom w:val="single" w:sz="6" w:space="0" w:color="auto"/>
              <w:right w:val="single" w:sz="6" w:space="0" w:color="auto"/>
            </w:tcBorders>
          </w:tcPr>
          <w:p w14:paraId="2B92D1CC" w14:textId="77777777" w:rsidR="00C3725A" w:rsidRPr="00843D0B" w:rsidRDefault="00C3725A" w:rsidP="002A3A7B">
            <w:pPr>
              <w:spacing w:after="200" w:line="276" w:lineRule="auto"/>
              <w:rPr>
                <w:rFonts w:eastAsia="PMingLiU"/>
                <w:lang w:eastAsia="zh-TW"/>
              </w:rPr>
            </w:pPr>
            <w:r w:rsidRPr="00843D0B">
              <w:rPr>
                <w:color w:val="333333"/>
              </w:rPr>
              <w:t>1.00000</w:t>
            </w:r>
          </w:p>
        </w:tc>
        <w:tc>
          <w:tcPr>
            <w:tcW w:w="1476" w:type="dxa"/>
            <w:tcBorders>
              <w:top w:val="single" w:sz="12" w:space="0" w:color="auto"/>
              <w:left w:val="single" w:sz="6" w:space="0" w:color="auto"/>
              <w:bottom w:val="single" w:sz="6" w:space="0" w:color="auto"/>
              <w:right w:val="single" w:sz="6" w:space="0" w:color="auto"/>
            </w:tcBorders>
          </w:tcPr>
          <w:p w14:paraId="3A874AF0" w14:textId="77777777" w:rsidR="00C3725A" w:rsidRPr="00843D0B" w:rsidRDefault="00C3725A" w:rsidP="002A3A7B">
            <w:pPr>
              <w:spacing w:after="200" w:line="276" w:lineRule="auto"/>
              <w:rPr>
                <w:rFonts w:eastAsia="PMingLiU"/>
                <w:lang w:eastAsia="zh-TW"/>
              </w:rPr>
            </w:pPr>
            <w:r w:rsidRPr="00843D0B">
              <w:rPr>
                <w:color w:val="333333"/>
              </w:rPr>
              <w:t>0.05912</w:t>
            </w:r>
          </w:p>
        </w:tc>
        <w:tc>
          <w:tcPr>
            <w:tcW w:w="1476" w:type="dxa"/>
            <w:tcBorders>
              <w:top w:val="single" w:sz="12" w:space="0" w:color="auto"/>
              <w:left w:val="single" w:sz="6" w:space="0" w:color="auto"/>
              <w:bottom w:val="single" w:sz="6" w:space="0" w:color="auto"/>
              <w:right w:val="single" w:sz="12" w:space="0" w:color="auto"/>
            </w:tcBorders>
          </w:tcPr>
          <w:p w14:paraId="7352AC21" w14:textId="77777777" w:rsidR="00C3725A" w:rsidRPr="00843D0B" w:rsidRDefault="00C3725A" w:rsidP="002A3A7B">
            <w:pPr>
              <w:spacing w:after="200" w:line="276" w:lineRule="auto"/>
              <w:rPr>
                <w:rFonts w:eastAsia="PMingLiU"/>
                <w:lang w:eastAsia="zh-TW"/>
              </w:rPr>
            </w:pPr>
            <w:r w:rsidRPr="00843D0B">
              <w:rPr>
                <w:color w:val="333333"/>
              </w:rPr>
              <w:t>0.00000</w:t>
            </w:r>
          </w:p>
        </w:tc>
      </w:tr>
      <w:tr w:rsidR="00C3725A" w14:paraId="07512EBD" w14:textId="77777777" w:rsidTr="002A3A7B">
        <w:trPr>
          <w:trHeight w:hRule="exact" w:val="432"/>
        </w:trPr>
        <w:tc>
          <w:tcPr>
            <w:tcW w:w="1476" w:type="dxa"/>
            <w:vMerge/>
            <w:tcBorders>
              <w:left w:val="single" w:sz="12" w:space="0" w:color="auto"/>
              <w:right w:val="single" w:sz="6" w:space="0" w:color="auto"/>
            </w:tcBorders>
            <w:vAlign w:val="center"/>
          </w:tcPr>
          <w:p w14:paraId="03DA3A95" w14:textId="77777777" w:rsidR="00C3725A" w:rsidRPr="00D875E1" w:rsidRDefault="00C3725A" w:rsidP="002A3A7B">
            <w:pPr>
              <w:spacing w:after="200" w:line="276" w:lineRule="auto"/>
              <w:jc w:val="center"/>
              <w:rPr>
                <w:rFonts w:eastAsia="PMingLiU"/>
                <w:b/>
                <w:lang w:eastAsia="zh-TW"/>
              </w:rPr>
            </w:pPr>
          </w:p>
        </w:tc>
        <w:tc>
          <w:tcPr>
            <w:tcW w:w="1476" w:type="dxa"/>
            <w:tcBorders>
              <w:top w:val="single" w:sz="12" w:space="0" w:color="auto"/>
              <w:left w:val="single" w:sz="6" w:space="0" w:color="auto"/>
              <w:bottom w:val="single" w:sz="6" w:space="0" w:color="auto"/>
              <w:right w:val="single" w:sz="6" w:space="0" w:color="auto"/>
            </w:tcBorders>
            <w:vAlign w:val="center"/>
          </w:tcPr>
          <w:p w14:paraId="66061FD2" w14:textId="77777777" w:rsidR="00C3725A" w:rsidRPr="00843D0B" w:rsidRDefault="00C3725A" w:rsidP="002A3A7B">
            <w:pPr>
              <w:spacing w:after="200" w:line="276" w:lineRule="auto"/>
              <w:rPr>
                <w:rFonts w:eastAsia="PMingLiU"/>
                <w:lang w:eastAsia="zh-TW"/>
              </w:rPr>
            </w:pPr>
            <w:r w:rsidRPr="00843D0B">
              <w:rPr>
                <w:rFonts w:eastAsia="PMingLiU"/>
                <w:lang w:eastAsia="zh-TW"/>
              </w:rPr>
              <w:t>127</w:t>
            </w:r>
          </w:p>
        </w:tc>
        <w:tc>
          <w:tcPr>
            <w:tcW w:w="1476" w:type="dxa"/>
            <w:tcBorders>
              <w:top w:val="single" w:sz="12" w:space="0" w:color="auto"/>
              <w:left w:val="single" w:sz="6" w:space="0" w:color="auto"/>
              <w:bottom w:val="single" w:sz="6" w:space="0" w:color="auto"/>
              <w:right w:val="single" w:sz="6" w:space="0" w:color="auto"/>
            </w:tcBorders>
            <w:vAlign w:val="center"/>
          </w:tcPr>
          <w:p w14:paraId="13FFB640" w14:textId="77777777" w:rsidR="00C3725A" w:rsidRPr="00843D0B" w:rsidRDefault="00C3725A" w:rsidP="002A3A7B">
            <w:pPr>
              <w:spacing w:after="200" w:line="276" w:lineRule="auto"/>
              <w:rPr>
                <w:rFonts w:eastAsia="PMingLiU"/>
                <w:lang w:eastAsia="zh-TW"/>
              </w:rPr>
            </w:pPr>
            <w:r w:rsidRPr="00843D0B">
              <w:rPr>
                <w:rFonts w:eastAsia="PMingLiU"/>
                <w:lang w:eastAsia="zh-TW"/>
              </w:rPr>
              <w:t>500</w:t>
            </w:r>
          </w:p>
        </w:tc>
        <w:tc>
          <w:tcPr>
            <w:tcW w:w="1476" w:type="dxa"/>
            <w:tcBorders>
              <w:top w:val="single" w:sz="12" w:space="0" w:color="auto"/>
              <w:left w:val="single" w:sz="6" w:space="0" w:color="auto"/>
              <w:bottom w:val="single" w:sz="6" w:space="0" w:color="auto"/>
              <w:right w:val="single" w:sz="6" w:space="0" w:color="auto"/>
            </w:tcBorders>
          </w:tcPr>
          <w:p w14:paraId="53FF6B7F" w14:textId="77777777" w:rsidR="00C3725A" w:rsidRPr="00843D0B" w:rsidRDefault="00C3725A" w:rsidP="002A3A7B">
            <w:pPr>
              <w:spacing w:after="200" w:line="276" w:lineRule="auto"/>
              <w:rPr>
                <w:rFonts w:eastAsia="PMingLiU"/>
                <w:lang w:eastAsia="zh-TW"/>
              </w:rPr>
            </w:pPr>
            <w:r w:rsidRPr="00843D0B">
              <w:rPr>
                <w:color w:val="333333"/>
              </w:rPr>
              <w:t>0.05912</w:t>
            </w:r>
          </w:p>
        </w:tc>
        <w:tc>
          <w:tcPr>
            <w:tcW w:w="1476" w:type="dxa"/>
            <w:tcBorders>
              <w:top w:val="single" w:sz="12" w:space="0" w:color="auto"/>
              <w:left w:val="single" w:sz="6" w:space="0" w:color="auto"/>
              <w:bottom w:val="single" w:sz="6" w:space="0" w:color="auto"/>
              <w:right w:val="single" w:sz="6" w:space="0" w:color="auto"/>
            </w:tcBorders>
          </w:tcPr>
          <w:p w14:paraId="08CBD476" w14:textId="77777777" w:rsidR="00C3725A" w:rsidRPr="00843D0B" w:rsidRDefault="00C3725A" w:rsidP="002A3A7B">
            <w:pPr>
              <w:spacing w:after="200" w:line="276" w:lineRule="auto"/>
              <w:rPr>
                <w:rFonts w:eastAsia="PMingLiU"/>
                <w:lang w:eastAsia="zh-TW"/>
              </w:rPr>
            </w:pPr>
            <w:r w:rsidRPr="00843D0B">
              <w:rPr>
                <w:color w:val="333333"/>
              </w:rPr>
              <w:t>1.00000</w:t>
            </w:r>
          </w:p>
        </w:tc>
        <w:tc>
          <w:tcPr>
            <w:tcW w:w="1476" w:type="dxa"/>
            <w:tcBorders>
              <w:top w:val="single" w:sz="12" w:space="0" w:color="auto"/>
              <w:left w:val="single" w:sz="6" w:space="0" w:color="auto"/>
              <w:bottom w:val="single" w:sz="6" w:space="0" w:color="auto"/>
              <w:right w:val="single" w:sz="12" w:space="0" w:color="auto"/>
            </w:tcBorders>
          </w:tcPr>
          <w:p w14:paraId="0EA266DF" w14:textId="77777777" w:rsidR="00C3725A" w:rsidRPr="00843D0B" w:rsidRDefault="00C3725A" w:rsidP="002A3A7B">
            <w:pPr>
              <w:spacing w:after="200" w:line="276" w:lineRule="auto"/>
              <w:rPr>
                <w:rFonts w:eastAsia="PMingLiU"/>
                <w:lang w:eastAsia="zh-TW"/>
              </w:rPr>
            </w:pPr>
            <w:r w:rsidRPr="00843D0B">
              <w:rPr>
                <w:color w:val="333333"/>
              </w:rPr>
              <w:t>0.00000</w:t>
            </w:r>
          </w:p>
        </w:tc>
      </w:tr>
      <w:tr w:rsidR="00C3725A" w14:paraId="0FA9AA5B" w14:textId="77777777" w:rsidTr="002A3A7B">
        <w:trPr>
          <w:trHeight w:hRule="exact" w:val="432"/>
        </w:trPr>
        <w:tc>
          <w:tcPr>
            <w:tcW w:w="1476" w:type="dxa"/>
            <w:vMerge/>
            <w:tcBorders>
              <w:left w:val="single" w:sz="12" w:space="0" w:color="auto"/>
              <w:bottom w:val="single" w:sz="6" w:space="0" w:color="auto"/>
              <w:right w:val="single" w:sz="6" w:space="0" w:color="auto"/>
            </w:tcBorders>
            <w:vAlign w:val="center"/>
          </w:tcPr>
          <w:p w14:paraId="507AC534" w14:textId="77777777" w:rsidR="00C3725A" w:rsidRPr="00D875E1" w:rsidRDefault="00C3725A" w:rsidP="002A3A7B">
            <w:pPr>
              <w:spacing w:after="200" w:line="276" w:lineRule="auto"/>
              <w:jc w:val="center"/>
              <w:rPr>
                <w:rFonts w:eastAsia="PMingLiU"/>
                <w:b/>
                <w:lang w:eastAsia="zh-TW"/>
              </w:rPr>
            </w:pPr>
          </w:p>
        </w:tc>
        <w:tc>
          <w:tcPr>
            <w:tcW w:w="1476" w:type="dxa"/>
            <w:tcBorders>
              <w:top w:val="single" w:sz="12" w:space="0" w:color="auto"/>
              <w:left w:val="single" w:sz="6" w:space="0" w:color="auto"/>
              <w:bottom w:val="single" w:sz="6" w:space="0" w:color="auto"/>
              <w:right w:val="single" w:sz="6" w:space="0" w:color="auto"/>
            </w:tcBorders>
            <w:vAlign w:val="center"/>
          </w:tcPr>
          <w:p w14:paraId="10EC2CBE" w14:textId="77777777" w:rsidR="00C3725A" w:rsidRPr="00843D0B" w:rsidRDefault="00C3725A" w:rsidP="002A3A7B">
            <w:pPr>
              <w:spacing w:after="200" w:line="276" w:lineRule="auto"/>
              <w:rPr>
                <w:rFonts w:eastAsia="PMingLiU"/>
                <w:lang w:eastAsia="zh-TW"/>
              </w:rPr>
            </w:pPr>
            <w:r w:rsidRPr="00843D0B">
              <w:rPr>
                <w:rFonts w:eastAsia="PMingLiU"/>
                <w:lang w:eastAsia="zh-TW"/>
              </w:rPr>
              <w:t>202</w:t>
            </w:r>
          </w:p>
        </w:tc>
        <w:tc>
          <w:tcPr>
            <w:tcW w:w="1476" w:type="dxa"/>
            <w:tcBorders>
              <w:top w:val="single" w:sz="12" w:space="0" w:color="auto"/>
              <w:left w:val="single" w:sz="6" w:space="0" w:color="auto"/>
              <w:bottom w:val="single" w:sz="6" w:space="0" w:color="auto"/>
              <w:right w:val="single" w:sz="6" w:space="0" w:color="auto"/>
            </w:tcBorders>
            <w:vAlign w:val="center"/>
          </w:tcPr>
          <w:p w14:paraId="4F7D2820" w14:textId="77777777" w:rsidR="00C3725A" w:rsidRPr="00843D0B" w:rsidRDefault="00C3725A" w:rsidP="002A3A7B">
            <w:pPr>
              <w:spacing w:after="200" w:line="276" w:lineRule="auto"/>
              <w:rPr>
                <w:rFonts w:eastAsia="PMingLiU"/>
                <w:lang w:eastAsia="zh-TW"/>
              </w:rPr>
            </w:pPr>
            <w:r w:rsidRPr="00843D0B">
              <w:rPr>
                <w:rFonts w:eastAsia="PMingLiU"/>
                <w:lang w:eastAsia="zh-TW"/>
              </w:rPr>
              <w:t>5000</w:t>
            </w:r>
          </w:p>
        </w:tc>
        <w:tc>
          <w:tcPr>
            <w:tcW w:w="1476" w:type="dxa"/>
            <w:tcBorders>
              <w:top w:val="single" w:sz="12" w:space="0" w:color="auto"/>
              <w:left w:val="single" w:sz="6" w:space="0" w:color="auto"/>
              <w:bottom w:val="single" w:sz="6" w:space="0" w:color="auto"/>
              <w:right w:val="single" w:sz="6" w:space="0" w:color="auto"/>
            </w:tcBorders>
          </w:tcPr>
          <w:p w14:paraId="0F7928D2" w14:textId="77777777" w:rsidR="00C3725A" w:rsidRPr="00843D0B" w:rsidRDefault="00C3725A" w:rsidP="002A3A7B">
            <w:pPr>
              <w:spacing w:after="200" w:line="276" w:lineRule="auto"/>
              <w:rPr>
                <w:rFonts w:eastAsia="PMingLiU"/>
                <w:lang w:eastAsia="zh-TW"/>
              </w:rPr>
            </w:pPr>
            <w:r w:rsidRPr="00843D0B">
              <w:rPr>
                <w:color w:val="333333"/>
              </w:rPr>
              <w:t>0.00000</w:t>
            </w:r>
          </w:p>
        </w:tc>
        <w:tc>
          <w:tcPr>
            <w:tcW w:w="1476" w:type="dxa"/>
            <w:tcBorders>
              <w:top w:val="single" w:sz="12" w:space="0" w:color="auto"/>
              <w:left w:val="single" w:sz="6" w:space="0" w:color="auto"/>
              <w:bottom w:val="single" w:sz="6" w:space="0" w:color="auto"/>
              <w:right w:val="single" w:sz="6" w:space="0" w:color="auto"/>
            </w:tcBorders>
          </w:tcPr>
          <w:p w14:paraId="361FC7EC" w14:textId="77777777" w:rsidR="00C3725A" w:rsidRPr="00843D0B" w:rsidRDefault="00C3725A" w:rsidP="002A3A7B">
            <w:pPr>
              <w:spacing w:after="200" w:line="276" w:lineRule="auto"/>
              <w:rPr>
                <w:rFonts w:eastAsia="PMingLiU"/>
                <w:lang w:eastAsia="zh-TW"/>
              </w:rPr>
            </w:pPr>
            <w:r w:rsidRPr="00843D0B">
              <w:rPr>
                <w:color w:val="333333"/>
              </w:rPr>
              <w:t>0.00000</w:t>
            </w:r>
          </w:p>
        </w:tc>
        <w:tc>
          <w:tcPr>
            <w:tcW w:w="1476" w:type="dxa"/>
            <w:tcBorders>
              <w:top w:val="single" w:sz="12" w:space="0" w:color="auto"/>
              <w:left w:val="single" w:sz="6" w:space="0" w:color="auto"/>
              <w:bottom w:val="single" w:sz="6" w:space="0" w:color="auto"/>
              <w:right w:val="single" w:sz="12" w:space="0" w:color="auto"/>
            </w:tcBorders>
          </w:tcPr>
          <w:p w14:paraId="7C457515" w14:textId="77777777" w:rsidR="00C3725A" w:rsidRPr="00843D0B" w:rsidRDefault="00C3725A" w:rsidP="002A3A7B">
            <w:pPr>
              <w:spacing w:after="200" w:line="276" w:lineRule="auto"/>
              <w:rPr>
                <w:rFonts w:eastAsia="PMingLiU"/>
                <w:lang w:eastAsia="zh-TW"/>
              </w:rPr>
            </w:pPr>
            <w:r w:rsidRPr="00843D0B">
              <w:rPr>
                <w:color w:val="333333"/>
              </w:rPr>
              <w:t>1.00000</w:t>
            </w:r>
          </w:p>
        </w:tc>
      </w:tr>
      <w:tr w:rsidR="00C3725A" w14:paraId="50228650" w14:textId="77777777" w:rsidTr="002A3A7B">
        <w:trPr>
          <w:trHeight w:hRule="exact" w:val="432"/>
        </w:trPr>
        <w:tc>
          <w:tcPr>
            <w:tcW w:w="1476" w:type="dxa"/>
            <w:vMerge w:val="restart"/>
            <w:tcBorders>
              <w:top w:val="single" w:sz="12" w:space="0" w:color="auto"/>
              <w:left w:val="single" w:sz="12" w:space="0" w:color="auto"/>
              <w:bottom w:val="single" w:sz="6" w:space="0" w:color="auto"/>
              <w:right w:val="single" w:sz="6" w:space="0" w:color="auto"/>
            </w:tcBorders>
            <w:vAlign w:val="center"/>
          </w:tcPr>
          <w:p w14:paraId="7AF9251E" w14:textId="77777777" w:rsidR="00C3725A" w:rsidRPr="00D875E1" w:rsidRDefault="00C3725A" w:rsidP="002A3A7B">
            <w:pPr>
              <w:spacing w:after="200" w:line="276" w:lineRule="auto"/>
              <w:jc w:val="center"/>
              <w:rPr>
                <w:rFonts w:eastAsia="PMingLiU"/>
                <w:b/>
                <w:lang w:eastAsia="zh-TW"/>
              </w:rPr>
            </w:pPr>
            <w:r>
              <w:rPr>
                <w:rFonts w:eastAsia="PMingLiU"/>
                <w:b/>
                <w:lang w:eastAsia="zh-TW"/>
              </w:rPr>
              <w:t>Infection time</w:t>
            </w:r>
          </w:p>
        </w:tc>
        <w:tc>
          <w:tcPr>
            <w:tcW w:w="1476" w:type="dxa"/>
            <w:tcBorders>
              <w:top w:val="single" w:sz="12" w:space="0" w:color="auto"/>
              <w:left w:val="single" w:sz="6" w:space="0" w:color="auto"/>
              <w:bottom w:val="single" w:sz="6" w:space="0" w:color="auto"/>
              <w:right w:val="single" w:sz="6" w:space="0" w:color="auto"/>
            </w:tcBorders>
            <w:vAlign w:val="center"/>
          </w:tcPr>
          <w:p w14:paraId="4311FBB7" w14:textId="77777777" w:rsidR="00C3725A" w:rsidRPr="00843D0B" w:rsidRDefault="00C3725A" w:rsidP="002A3A7B">
            <w:pPr>
              <w:spacing w:after="200" w:line="276" w:lineRule="auto"/>
              <w:rPr>
                <w:rFonts w:eastAsia="PMingLiU"/>
                <w:lang w:eastAsia="zh-TW"/>
              </w:rPr>
            </w:pPr>
            <w:r w:rsidRPr="00843D0B">
              <w:rPr>
                <w:rFonts w:eastAsia="PMingLiU"/>
                <w:lang w:eastAsia="zh-TW"/>
              </w:rPr>
              <w:t>Sample size</w:t>
            </w:r>
          </w:p>
        </w:tc>
        <w:tc>
          <w:tcPr>
            <w:tcW w:w="1476" w:type="dxa"/>
            <w:tcBorders>
              <w:top w:val="single" w:sz="12" w:space="0" w:color="auto"/>
              <w:left w:val="single" w:sz="6" w:space="0" w:color="auto"/>
              <w:bottom w:val="single" w:sz="6" w:space="0" w:color="auto"/>
              <w:right w:val="single" w:sz="6" w:space="0" w:color="auto"/>
            </w:tcBorders>
            <w:vAlign w:val="center"/>
          </w:tcPr>
          <w:p w14:paraId="23F27339" w14:textId="77777777" w:rsidR="00C3725A" w:rsidRPr="00843D0B" w:rsidRDefault="00C3725A" w:rsidP="002A3A7B">
            <w:pPr>
              <w:spacing w:after="200" w:line="276" w:lineRule="auto"/>
              <w:rPr>
                <w:rFonts w:eastAsia="PMingLiU"/>
                <w:lang w:eastAsia="zh-TW"/>
              </w:rPr>
            </w:pPr>
          </w:p>
        </w:tc>
        <w:tc>
          <w:tcPr>
            <w:tcW w:w="1476" w:type="dxa"/>
            <w:tcBorders>
              <w:top w:val="single" w:sz="12" w:space="0" w:color="auto"/>
              <w:left w:val="single" w:sz="6" w:space="0" w:color="auto"/>
              <w:bottom w:val="single" w:sz="6" w:space="0" w:color="auto"/>
              <w:right w:val="single" w:sz="6" w:space="0" w:color="auto"/>
            </w:tcBorders>
            <w:vAlign w:val="center"/>
          </w:tcPr>
          <w:p w14:paraId="273B2015" w14:textId="77777777" w:rsidR="00C3725A" w:rsidRPr="00843D0B" w:rsidRDefault="00C3725A" w:rsidP="002A3A7B">
            <w:pPr>
              <w:spacing w:after="200" w:line="276" w:lineRule="auto"/>
              <w:rPr>
                <w:rFonts w:eastAsia="PMingLiU"/>
                <w:lang w:eastAsia="zh-TW"/>
              </w:rPr>
            </w:pPr>
            <w:r w:rsidRPr="00843D0B">
              <w:rPr>
                <w:rFonts w:eastAsia="PMingLiU"/>
                <w:lang w:eastAsia="zh-TW"/>
              </w:rPr>
              <w:t>93</w:t>
            </w:r>
          </w:p>
        </w:tc>
        <w:tc>
          <w:tcPr>
            <w:tcW w:w="1476" w:type="dxa"/>
            <w:tcBorders>
              <w:top w:val="single" w:sz="12" w:space="0" w:color="auto"/>
              <w:left w:val="single" w:sz="6" w:space="0" w:color="auto"/>
              <w:bottom w:val="single" w:sz="6" w:space="0" w:color="auto"/>
              <w:right w:val="single" w:sz="6" w:space="0" w:color="auto"/>
            </w:tcBorders>
            <w:vAlign w:val="center"/>
          </w:tcPr>
          <w:p w14:paraId="224A9F52" w14:textId="77777777" w:rsidR="00C3725A" w:rsidRPr="00843D0B" w:rsidRDefault="00C3725A" w:rsidP="002A3A7B">
            <w:pPr>
              <w:spacing w:after="200" w:line="276" w:lineRule="auto"/>
              <w:rPr>
                <w:rFonts w:eastAsia="PMingLiU"/>
                <w:lang w:eastAsia="zh-TW"/>
              </w:rPr>
            </w:pPr>
            <w:r w:rsidRPr="00843D0B">
              <w:rPr>
                <w:rFonts w:eastAsia="PMingLiU"/>
                <w:lang w:eastAsia="zh-TW"/>
              </w:rPr>
              <w:t>127</w:t>
            </w:r>
          </w:p>
        </w:tc>
        <w:tc>
          <w:tcPr>
            <w:tcW w:w="1476" w:type="dxa"/>
            <w:tcBorders>
              <w:top w:val="single" w:sz="12" w:space="0" w:color="auto"/>
              <w:left w:val="single" w:sz="6" w:space="0" w:color="auto"/>
              <w:bottom w:val="single" w:sz="6" w:space="0" w:color="auto"/>
              <w:right w:val="single" w:sz="12" w:space="0" w:color="auto"/>
            </w:tcBorders>
            <w:vAlign w:val="center"/>
          </w:tcPr>
          <w:p w14:paraId="23CED087" w14:textId="77777777" w:rsidR="00C3725A" w:rsidRPr="00843D0B" w:rsidRDefault="00C3725A" w:rsidP="002A3A7B">
            <w:pPr>
              <w:spacing w:after="200" w:line="276" w:lineRule="auto"/>
              <w:rPr>
                <w:rFonts w:eastAsia="PMingLiU"/>
                <w:lang w:eastAsia="zh-TW"/>
              </w:rPr>
            </w:pPr>
            <w:r w:rsidRPr="00843D0B">
              <w:rPr>
                <w:rFonts w:eastAsia="PMingLiU"/>
                <w:lang w:eastAsia="zh-TW"/>
              </w:rPr>
              <w:t>202</w:t>
            </w:r>
          </w:p>
        </w:tc>
      </w:tr>
      <w:tr w:rsidR="00C3725A" w14:paraId="5E1ED5C0" w14:textId="77777777" w:rsidTr="002A3A7B">
        <w:trPr>
          <w:trHeight w:hRule="exact" w:val="432"/>
        </w:trPr>
        <w:tc>
          <w:tcPr>
            <w:tcW w:w="1476" w:type="dxa"/>
            <w:vMerge/>
            <w:tcBorders>
              <w:top w:val="single" w:sz="6" w:space="0" w:color="auto"/>
              <w:left w:val="single" w:sz="12" w:space="0" w:color="auto"/>
              <w:bottom w:val="single" w:sz="6" w:space="0" w:color="auto"/>
              <w:right w:val="single" w:sz="6" w:space="0" w:color="auto"/>
            </w:tcBorders>
          </w:tcPr>
          <w:p w14:paraId="5787788A" w14:textId="77777777" w:rsidR="00C3725A" w:rsidRDefault="00C3725A" w:rsidP="002A3A7B">
            <w:pPr>
              <w:spacing w:after="200" w:line="276" w:lineRule="auto"/>
              <w:jc w:val="both"/>
              <w:rPr>
                <w:rFonts w:eastAsia="PMingLiU"/>
                <w:lang w:eastAsia="zh-TW"/>
              </w:rPr>
            </w:pPr>
          </w:p>
        </w:tc>
        <w:tc>
          <w:tcPr>
            <w:tcW w:w="1476" w:type="dxa"/>
            <w:tcBorders>
              <w:top w:val="single" w:sz="6" w:space="0" w:color="auto"/>
              <w:left w:val="single" w:sz="6" w:space="0" w:color="auto"/>
              <w:bottom w:val="single" w:sz="6" w:space="0" w:color="auto"/>
              <w:right w:val="single" w:sz="6" w:space="0" w:color="auto"/>
            </w:tcBorders>
            <w:vAlign w:val="center"/>
          </w:tcPr>
          <w:p w14:paraId="032818EF" w14:textId="77777777" w:rsidR="00C3725A" w:rsidRPr="00843D0B" w:rsidRDefault="00C3725A" w:rsidP="002A3A7B">
            <w:pPr>
              <w:spacing w:after="200" w:line="276" w:lineRule="auto"/>
              <w:rPr>
                <w:rFonts w:eastAsia="PMingLiU"/>
                <w:lang w:eastAsia="zh-TW"/>
              </w:rPr>
            </w:pPr>
          </w:p>
        </w:tc>
        <w:tc>
          <w:tcPr>
            <w:tcW w:w="1476" w:type="dxa"/>
            <w:tcBorders>
              <w:top w:val="single" w:sz="6" w:space="0" w:color="auto"/>
              <w:left w:val="single" w:sz="6" w:space="0" w:color="auto"/>
              <w:bottom w:val="single" w:sz="6" w:space="0" w:color="auto"/>
              <w:right w:val="single" w:sz="6" w:space="0" w:color="auto"/>
            </w:tcBorders>
            <w:vAlign w:val="center"/>
          </w:tcPr>
          <w:p w14:paraId="34513149" w14:textId="77777777" w:rsidR="00C3725A" w:rsidRPr="00843D0B" w:rsidRDefault="00C3725A" w:rsidP="002A3A7B">
            <w:pPr>
              <w:spacing w:after="200" w:line="276" w:lineRule="auto"/>
              <w:rPr>
                <w:rFonts w:eastAsia="PMingLiU"/>
                <w:lang w:eastAsia="zh-TW"/>
              </w:rPr>
            </w:pPr>
            <w:r w:rsidRPr="00843D0B">
              <w:rPr>
                <w:rFonts w:eastAsia="PMingLiU"/>
                <w:lang w:eastAsia="zh-TW"/>
              </w:rPr>
              <w:t>MOI</w:t>
            </w:r>
          </w:p>
        </w:tc>
        <w:tc>
          <w:tcPr>
            <w:tcW w:w="1476" w:type="dxa"/>
            <w:tcBorders>
              <w:top w:val="single" w:sz="6" w:space="0" w:color="auto"/>
              <w:left w:val="single" w:sz="6" w:space="0" w:color="auto"/>
              <w:bottom w:val="single" w:sz="6" w:space="0" w:color="auto"/>
              <w:right w:val="single" w:sz="6" w:space="0" w:color="auto"/>
            </w:tcBorders>
            <w:vAlign w:val="center"/>
          </w:tcPr>
          <w:p w14:paraId="29DC9AA9" w14:textId="77777777" w:rsidR="00C3725A" w:rsidRPr="00843D0B" w:rsidRDefault="00C3725A" w:rsidP="002A3A7B">
            <w:pPr>
              <w:spacing w:after="200" w:line="276" w:lineRule="auto"/>
              <w:rPr>
                <w:rFonts w:eastAsia="PMingLiU"/>
                <w:lang w:eastAsia="zh-TW"/>
              </w:rPr>
            </w:pPr>
            <w:r w:rsidRPr="00843D0B">
              <w:rPr>
                <w:rFonts w:eastAsia="PMingLiU"/>
                <w:lang w:eastAsia="zh-TW"/>
              </w:rPr>
              <w:t>50</w:t>
            </w:r>
          </w:p>
        </w:tc>
        <w:tc>
          <w:tcPr>
            <w:tcW w:w="1476" w:type="dxa"/>
            <w:tcBorders>
              <w:top w:val="single" w:sz="6" w:space="0" w:color="auto"/>
              <w:left w:val="single" w:sz="6" w:space="0" w:color="auto"/>
              <w:bottom w:val="single" w:sz="6" w:space="0" w:color="auto"/>
              <w:right w:val="single" w:sz="6" w:space="0" w:color="auto"/>
            </w:tcBorders>
            <w:vAlign w:val="center"/>
          </w:tcPr>
          <w:p w14:paraId="0F260769" w14:textId="77777777" w:rsidR="00C3725A" w:rsidRPr="00843D0B" w:rsidRDefault="00C3725A" w:rsidP="002A3A7B">
            <w:pPr>
              <w:spacing w:after="200" w:line="276" w:lineRule="auto"/>
              <w:rPr>
                <w:rFonts w:eastAsia="PMingLiU"/>
                <w:lang w:eastAsia="zh-TW"/>
              </w:rPr>
            </w:pPr>
            <w:r w:rsidRPr="00843D0B">
              <w:rPr>
                <w:rFonts w:eastAsia="PMingLiU"/>
                <w:lang w:eastAsia="zh-TW"/>
              </w:rPr>
              <w:t>500</w:t>
            </w:r>
          </w:p>
        </w:tc>
        <w:tc>
          <w:tcPr>
            <w:tcW w:w="1476" w:type="dxa"/>
            <w:tcBorders>
              <w:top w:val="single" w:sz="6" w:space="0" w:color="auto"/>
              <w:left w:val="single" w:sz="6" w:space="0" w:color="auto"/>
              <w:bottom w:val="single" w:sz="6" w:space="0" w:color="auto"/>
              <w:right w:val="single" w:sz="12" w:space="0" w:color="auto"/>
            </w:tcBorders>
            <w:vAlign w:val="center"/>
          </w:tcPr>
          <w:p w14:paraId="40F6FB98" w14:textId="77777777" w:rsidR="00C3725A" w:rsidRPr="00843D0B" w:rsidRDefault="00C3725A" w:rsidP="002A3A7B">
            <w:pPr>
              <w:spacing w:after="200" w:line="276" w:lineRule="auto"/>
              <w:rPr>
                <w:rFonts w:eastAsia="PMingLiU"/>
                <w:lang w:eastAsia="zh-TW"/>
              </w:rPr>
            </w:pPr>
            <w:r w:rsidRPr="00843D0B">
              <w:rPr>
                <w:rFonts w:eastAsia="PMingLiU"/>
                <w:lang w:eastAsia="zh-TW"/>
              </w:rPr>
              <w:t>5000</w:t>
            </w:r>
          </w:p>
        </w:tc>
      </w:tr>
      <w:tr w:rsidR="00C3725A" w14:paraId="4BD335CB" w14:textId="77777777" w:rsidTr="002A3A7B">
        <w:trPr>
          <w:trHeight w:hRule="exact" w:val="432"/>
        </w:trPr>
        <w:tc>
          <w:tcPr>
            <w:tcW w:w="1476" w:type="dxa"/>
            <w:vMerge/>
            <w:tcBorders>
              <w:top w:val="single" w:sz="6" w:space="0" w:color="auto"/>
              <w:left w:val="single" w:sz="12" w:space="0" w:color="auto"/>
              <w:bottom w:val="single" w:sz="6" w:space="0" w:color="auto"/>
              <w:right w:val="single" w:sz="6" w:space="0" w:color="auto"/>
            </w:tcBorders>
          </w:tcPr>
          <w:p w14:paraId="5FFB174A" w14:textId="77777777" w:rsidR="00C3725A" w:rsidRDefault="00C3725A" w:rsidP="002A3A7B">
            <w:pPr>
              <w:spacing w:after="200" w:line="276" w:lineRule="auto"/>
              <w:jc w:val="both"/>
              <w:rPr>
                <w:rFonts w:eastAsia="PMingLiU"/>
                <w:lang w:eastAsia="zh-TW"/>
              </w:rPr>
            </w:pPr>
          </w:p>
        </w:tc>
        <w:tc>
          <w:tcPr>
            <w:tcW w:w="1476" w:type="dxa"/>
            <w:tcBorders>
              <w:top w:val="single" w:sz="6" w:space="0" w:color="auto"/>
              <w:left w:val="single" w:sz="6" w:space="0" w:color="auto"/>
              <w:bottom w:val="single" w:sz="6" w:space="0" w:color="auto"/>
              <w:right w:val="single" w:sz="6" w:space="0" w:color="auto"/>
            </w:tcBorders>
            <w:vAlign w:val="center"/>
          </w:tcPr>
          <w:p w14:paraId="3EB96B58" w14:textId="77777777" w:rsidR="00C3725A" w:rsidRPr="00843D0B" w:rsidRDefault="00C3725A" w:rsidP="002A3A7B">
            <w:pPr>
              <w:spacing w:after="200" w:line="276" w:lineRule="auto"/>
              <w:rPr>
                <w:rFonts w:eastAsia="PMingLiU"/>
                <w:lang w:eastAsia="zh-TW"/>
              </w:rPr>
            </w:pPr>
            <w:r w:rsidRPr="00843D0B">
              <w:rPr>
                <w:rFonts w:eastAsia="PMingLiU"/>
                <w:lang w:eastAsia="zh-TW"/>
              </w:rPr>
              <w:t>93</w:t>
            </w:r>
          </w:p>
        </w:tc>
        <w:tc>
          <w:tcPr>
            <w:tcW w:w="1476" w:type="dxa"/>
            <w:tcBorders>
              <w:top w:val="single" w:sz="6" w:space="0" w:color="auto"/>
              <w:left w:val="single" w:sz="6" w:space="0" w:color="auto"/>
              <w:bottom w:val="single" w:sz="6" w:space="0" w:color="auto"/>
              <w:right w:val="single" w:sz="6" w:space="0" w:color="auto"/>
            </w:tcBorders>
            <w:vAlign w:val="center"/>
          </w:tcPr>
          <w:p w14:paraId="6A57D34D" w14:textId="77777777" w:rsidR="00C3725A" w:rsidRPr="00843D0B" w:rsidRDefault="00C3725A" w:rsidP="002A3A7B">
            <w:pPr>
              <w:spacing w:after="200" w:line="276" w:lineRule="auto"/>
              <w:rPr>
                <w:rFonts w:eastAsia="PMingLiU"/>
                <w:lang w:eastAsia="zh-TW"/>
              </w:rPr>
            </w:pPr>
            <w:r w:rsidRPr="00843D0B">
              <w:rPr>
                <w:rFonts w:eastAsia="PMingLiU"/>
                <w:lang w:eastAsia="zh-TW"/>
              </w:rPr>
              <w:t>50</w:t>
            </w:r>
          </w:p>
        </w:tc>
        <w:tc>
          <w:tcPr>
            <w:tcW w:w="1476" w:type="dxa"/>
            <w:tcBorders>
              <w:top w:val="single" w:sz="6" w:space="0" w:color="auto"/>
              <w:left w:val="single" w:sz="6" w:space="0" w:color="auto"/>
              <w:bottom w:val="single" w:sz="6" w:space="0" w:color="auto"/>
              <w:right w:val="single" w:sz="6" w:space="0" w:color="auto"/>
            </w:tcBorders>
          </w:tcPr>
          <w:p w14:paraId="465223FD" w14:textId="77777777" w:rsidR="00C3725A" w:rsidRPr="00843D0B" w:rsidRDefault="00C3725A" w:rsidP="002A3A7B">
            <w:pPr>
              <w:spacing w:after="200" w:line="276" w:lineRule="auto"/>
              <w:rPr>
                <w:rFonts w:eastAsia="PMingLiU"/>
                <w:lang w:eastAsia="zh-TW"/>
              </w:rPr>
            </w:pPr>
            <w:r w:rsidRPr="00843D0B">
              <w:rPr>
                <w:color w:val="333333"/>
              </w:rPr>
              <w:t>1.00000</w:t>
            </w:r>
          </w:p>
        </w:tc>
        <w:tc>
          <w:tcPr>
            <w:tcW w:w="1476" w:type="dxa"/>
            <w:tcBorders>
              <w:top w:val="single" w:sz="6" w:space="0" w:color="auto"/>
              <w:left w:val="single" w:sz="6" w:space="0" w:color="auto"/>
              <w:bottom w:val="single" w:sz="6" w:space="0" w:color="auto"/>
              <w:right w:val="single" w:sz="6" w:space="0" w:color="auto"/>
            </w:tcBorders>
          </w:tcPr>
          <w:p w14:paraId="583B73C8" w14:textId="77777777" w:rsidR="00C3725A" w:rsidRPr="00843D0B" w:rsidRDefault="00C3725A" w:rsidP="002A3A7B">
            <w:pPr>
              <w:spacing w:after="200" w:line="276" w:lineRule="auto"/>
              <w:rPr>
                <w:rFonts w:eastAsia="PMingLiU"/>
                <w:lang w:eastAsia="zh-TW"/>
              </w:rPr>
            </w:pPr>
            <w:r w:rsidRPr="00843D0B">
              <w:rPr>
                <w:color w:val="333333"/>
              </w:rPr>
              <w:t>0.01533</w:t>
            </w:r>
          </w:p>
        </w:tc>
        <w:tc>
          <w:tcPr>
            <w:tcW w:w="1476" w:type="dxa"/>
            <w:tcBorders>
              <w:top w:val="single" w:sz="6" w:space="0" w:color="auto"/>
              <w:left w:val="single" w:sz="6" w:space="0" w:color="auto"/>
              <w:bottom w:val="single" w:sz="6" w:space="0" w:color="auto"/>
              <w:right w:val="single" w:sz="12" w:space="0" w:color="auto"/>
            </w:tcBorders>
          </w:tcPr>
          <w:p w14:paraId="7BD59572" w14:textId="77777777" w:rsidR="00C3725A" w:rsidRPr="00843D0B" w:rsidRDefault="00C3725A" w:rsidP="002A3A7B">
            <w:pPr>
              <w:spacing w:after="200" w:line="276" w:lineRule="auto"/>
              <w:rPr>
                <w:rFonts w:eastAsia="PMingLiU"/>
                <w:lang w:eastAsia="zh-TW"/>
              </w:rPr>
            </w:pPr>
            <w:r w:rsidRPr="00843D0B">
              <w:rPr>
                <w:color w:val="333333"/>
              </w:rPr>
              <w:t>0.00192</w:t>
            </w:r>
          </w:p>
        </w:tc>
      </w:tr>
      <w:tr w:rsidR="00C3725A" w14:paraId="1C0DEB3D" w14:textId="77777777" w:rsidTr="002A3A7B">
        <w:trPr>
          <w:trHeight w:hRule="exact" w:val="432"/>
        </w:trPr>
        <w:tc>
          <w:tcPr>
            <w:tcW w:w="1476" w:type="dxa"/>
            <w:vMerge/>
            <w:tcBorders>
              <w:top w:val="single" w:sz="6" w:space="0" w:color="auto"/>
              <w:left w:val="single" w:sz="12" w:space="0" w:color="auto"/>
              <w:bottom w:val="single" w:sz="6" w:space="0" w:color="auto"/>
              <w:right w:val="single" w:sz="6" w:space="0" w:color="auto"/>
            </w:tcBorders>
          </w:tcPr>
          <w:p w14:paraId="00C37E7F" w14:textId="77777777" w:rsidR="00C3725A" w:rsidRDefault="00C3725A" w:rsidP="002A3A7B">
            <w:pPr>
              <w:spacing w:after="200" w:line="276" w:lineRule="auto"/>
              <w:jc w:val="both"/>
              <w:rPr>
                <w:rFonts w:eastAsia="PMingLiU"/>
                <w:lang w:eastAsia="zh-TW"/>
              </w:rPr>
            </w:pPr>
          </w:p>
        </w:tc>
        <w:tc>
          <w:tcPr>
            <w:tcW w:w="1476" w:type="dxa"/>
            <w:tcBorders>
              <w:top w:val="single" w:sz="6" w:space="0" w:color="auto"/>
              <w:left w:val="single" w:sz="6" w:space="0" w:color="auto"/>
              <w:bottom w:val="single" w:sz="6" w:space="0" w:color="auto"/>
              <w:right w:val="single" w:sz="6" w:space="0" w:color="auto"/>
            </w:tcBorders>
            <w:vAlign w:val="center"/>
          </w:tcPr>
          <w:p w14:paraId="66D88821" w14:textId="77777777" w:rsidR="00C3725A" w:rsidRPr="00843D0B" w:rsidRDefault="00C3725A" w:rsidP="002A3A7B">
            <w:pPr>
              <w:spacing w:after="200" w:line="276" w:lineRule="auto"/>
              <w:rPr>
                <w:rFonts w:eastAsia="PMingLiU"/>
                <w:lang w:eastAsia="zh-TW"/>
              </w:rPr>
            </w:pPr>
            <w:r w:rsidRPr="00843D0B">
              <w:rPr>
                <w:rFonts w:eastAsia="PMingLiU"/>
                <w:lang w:eastAsia="zh-TW"/>
              </w:rPr>
              <w:t>127</w:t>
            </w:r>
          </w:p>
        </w:tc>
        <w:tc>
          <w:tcPr>
            <w:tcW w:w="1476" w:type="dxa"/>
            <w:tcBorders>
              <w:top w:val="single" w:sz="6" w:space="0" w:color="auto"/>
              <w:left w:val="single" w:sz="6" w:space="0" w:color="auto"/>
              <w:bottom w:val="single" w:sz="6" w:space="0" w:color="auto"/>
              <w:right w:val="single" w:sz="6" w:space="0" w:color="auto"/>
            </w:tcBorders>
            <w:vAlign w:val="center"/>
          </w:tcPr>
          <w:p w14:paraId="1BEB4A76" w14:textId="77777777" w:rsidR="00C3725A" w:rsidRPr="00843D0B" w:rsidRDefault="00C3725A" w:rsidP="002A3A7B">
            <w:pPr>
              <w:spacing w:after="200" w:line="276" w:lineRule="auto"/>
              <w:rPr>
                <w:rFonts w:eastAsia="PMingLiU"/>
                <w:lang w:eastAsia="zh-TW"/>
              </w:rPr>
            </w:pPr>
            <w:r w:rsidRPr="00843D0B">
              <w:rPr>
                <w:rFonts w:eastAsia="PMingLiU"/>
                <w:lang w:eastAsia="zh-TW"/>
              </w:rPr>
              <w:t>500</w:t>
            </w:r>
          </w:p>
        </w:tc>
        <w:tc>
          <w:tcPr>
            <w:tcW w:w="1476" w:type="dxa"/>
            <w:tcBorders>
              <w:top w:val="single" w:sz="6" w:space="0" w:color="auto"/>
              <w:left w:val="single" w:sz="6" w:space="0" w:color="auto"/>
              <w:bottom w:val="single" w:sz="6" w:space="0" w:color="auto"/>
              <w:right w:val="single" w:sz="6" w:space="0" w:color="auto"/>
            </w:tcBorders>
          </w:tcPr>
          <w:p w14:paraId="2C944219" w14:textId="77777777" w:rsidR="00C3725A" w:rsidRPr="00843D0B" w:rsidRDefault="00C3725A" w:rsidP="002A3A7B">
            <w:pPr>
              <w:spacing w:after="200" w:line="276" w:lineRule="auto"/>
              <w:rPr>
                <w:rFonts w:eastAsia="PMingLiU"/>
                <w:lang w:eastAsia="zh-TW"/>
              </w:rPr>
            </w:pPr>
            <w:r w:rsidRPr="00843D0B">
              <w:rPr>
                <w:color w:val="333333"/>
              </w:rPr>
              <w:t>0.01533</w:t>
            </w:r>
          </w:p>
        </w:tc>
        <w:tc>
          <w:tcPr>
            <w:tcW w:w="1476" w:type="dxa"/>
            <w:tcBorders>
              <w:top w:val="single" w:sz="6" w:space="0" w:color="auto"/>
              <w:left w:val="single" w:sz="6" w:space="0" w:color="auto"/>
              <w:bottom w:val="single" w:sz="6" w:space="0" w:color="auto"/>
              <w:right w:val="single" w:sz="6" w:space="0" w:color="auto"/>
            </w:tcBorders>
          </w:tcPr>
          <w:p w14:paraId="4EB87985" w14:textId="77777777" w:rsidR="00C3725A" w:rsidRPr="00843D0B" w:rsidRDefault="00C3725A" w:rsidP="002A3A7B">
            <w:pPr>
              <w:spacing w:after="200" w:line="276" w:lineRule="auto"/>
              <w:rPr>
                <w:rFonts w:eastAsia="PMingLiU"/>
                <w:lang w:eastAsia="zh-TW"/>
              </w:rPr>
            </w:pPr>
            <w:r w:rsidRPr="00843D0B">
              <w:rPr>
                <w:color w:val="333333"/>
              </w:rPr>
              <w:t>1.00000</w:t>
            </w:r>
          </w:p>
        </w:tc>
        <w:tc>
          <w:tcPr>
            <w:tcW w:w="1476" w:type="dxa"/>
            <w:tcBorders>
              <w:top w:val="single" w:sz="6" w:space="0" w:color="auto"/>
              <w:left w:val="single" w:sz="6" w:space="0" w:color="auto"/>
              <w:bottom w:val="single" w:sz="6" w:space="0" w:color="auto"/>
              <w:right w:val="single" w:sz="12" w:space="0" w:color="auto"/>
            </w:tcBorders>
          </w:tcPr>
          <w:p w14:paraId="161AC540" w14:textId="77777777" w:rsidR="00C3725A" w:rsidRPr="00843D0B" w:rsidRDefault="00C3725A" w:rsidP="002A3A7B">
            <w:pPr>
              <w:spacing w:after="200" w:line="276" w:lineRule="auto"/>
              <w:rPr>
                <w:rFonts w:eastAsia="PMingLiU"/>
                <w:lang w:eastAsia="zh-TW"/>
              </w:rPr>
            </w:pPr>
            <w:r w:rsidRPr="00843D0B">
              <w:rPr>
                <w:color w:val="333333"/>
              </w:rPr>
              <w:t>0.58760</w:t>
            </w:r>
          </w:p>
        </w:tc>
      </w:tr>
      <w:tr w:rsidR="00C3725A" w14:paraId="468E6CBF" w14:textId="77777777" w:rsidTr="002A3A7B">
        <w:trPr>
          <w:trHeight w:hRule="exact" w:val="432"/>
        </w:trPr>
        <w:tc>
          <w:tcPr>
            <w:tcW w:w="1476" w:type="dxa"/>
            <w:vMerge/>
            <w:tcBorders>
              <w:top w:val="single" w:sz="6" w:space="0" w:color="auto"/>
              <w:left w:val="single" w:sz="12" w:space="0" w:color="auto"/>
              <w:bottom w:val="single" w:sz="12" w:space="0" w:color="auto"/>
              <w:right w:val="single" w:sz="6" w:space="0" w:color="auto"/>
            </w:tcBorders>
          </w:tcPr>
          <w:p w14:paraId="5D064578" w14:textId="77777777" w:rsidR="00C3725A" w:rsidRDefault="00C3725A" w:rsidP="002A3A7B">
            <w:pPr>
              <w:spacing w:after="200" w:line="276" w:lineRule="auto"/>
              <w:jc w:val="both"/>
              <w:rPr>
                <w:rFonts w:eastAsia="PMingLiU"/>
                <w:lang w:eastAsia="zh-TW"/>
              </w:rPr>
            </w:pPr>
          </w:p>
        </w:tc>
        <w:tc>
          <w:tcPr>
            <w:tcW w:w="1476" w:type="dxa"/>
            <w:tcBorders>
              <w:top w:val="single" w:sz="6" w:space="0" w:color="auto"/>
              <w:left w:val="single" w:sz="6" w:space="0" w:color="auto"/>
              <w:bottom w:val="single" w:sz="12" w:space="0" w:color="auto"/>
              <w:right w:val="single" w:sz="6" w:space="0" w:color="auto"/>
            </w:tcBorders>
            <w:vAlign w:val="center"/>
          </w:tcPr>
          <w:p w14:paraId="54A40347" w14:textId="77777777" w:rsidR="00C3725A" w:rsidRPr="00843D0B" w:rsidRDefault="00C3725A" w:rsidP="002A3A7B">
            <w:pPr>
              <w:spacing w:after="200" w:line="276" w:lineRule="auto"/>
              <w:rPr>
                <w:rFonts w:eastAsia="PMingLiU"/>
                <w:lang w:eastAsia="zh-TW"/>
              </w:rPr>
            </w:pPr>
            <w:r w:rsidRPr="00843D0B">
              <w:rPr>
                <w:rFonts w:eastAsia="PMingLiU"/>
                <w:lang w:eastAsia="zh-TW"/>
              </w:rPr>
              <w:t>202</w:t>
            </w:r>
          </w:p>
        </w:tc>
        <w:tc>
          <w:tcPr>
            <w:tcW w:w="1476" w:type="dxa"/>
            <w:tcBorders>
              <w:top w:val="single" w:sz="6" w:space="0" w:color="auto"/>
              <w:left w:val="single" w:sz="6" w:space="0" w:color="auto"/>
              <w:bottom w:val="single" w:sz="12" w:space="0" w:color="auto"/>
              <w:right w:val="single" w:sz="6" w:space="0" w:color="auto"/>
            </w:tcBorders>
            <w:vAlign w:val="center"/>
          </w:tcPr>
          <w:p w14:paraId="331EB035" w14:textId="77777777" w:rsidR="00C3725A" w:rsidRPr="00843D0B" w:rsidRDefault="00C3725A" w:rsidP="002A3A7B">
            <w:pPr>
              <w:spacing w:after="200" w:line="276" w:lineRule="auto"/>
              <w:rPr>
                <w:rFonts w:eastAsia="PMingLiU"/>
                <w:lang w:eastAsia="zh-TW"/>
              </w:rPr>
            </w:pPr>
            <w:r w:rsidRPr="00843D0B">
              <w:rPr>
                <w:rFonts w:eastAsia="PMingLiU"/>
                <w:lang w:eastAsia="zh-TW"/>
              </w:rPr>
              <w:t>5000</w:t>
            </w:r>
          </w:p>
        </w:tc>
        <w:tc>
          <w:tcPr>
            <w:tcW w:w="1476" w:type="dxa"/>
            <w:tcBorders>
              <w:top w:val="single" w:sz="6" w:space="0" w:color="auto"/>
              <w:left w:val="single" w:sz="6" w:space="0" w:color="auto"/>
              <w:bottom w:val="single" w:sz="12" w:space="0" w:color="auto"/>
              <w:right w:val="single" w:sz="6" w:space="0" w:color="auto"/>
            </w:tcBorders>
          </w:tcPr>
          <w:p w14:paraId="3B5AACEF" w14:textId="77777777" w:rsidR="00C3725A" w:rsidRPr="00843D0B" w:rsidRDefault="00C3725A" w:rsidP="002A3A7B">
            <w:pPr>
              <w:spacing w:after="200" w:line="276" w:lineRule="auto"/>
              <w:rPr>
                <w:rFonts w:eastAsia="PMingLiU"/>
                <w:lang w:eastAsia="zh-TW"/>
              </w:rPr>
            </w:pPr>
            <w:r w:rsidRPr="00843D0B">
              <w:rPr>
                <w:color w:val="333333"/>
              </w:rPr>
              <w:t>0.00192</w:t>
            </w:r>
          </w:p>
        </w:tc>
        <w:tc>
          <w:tcPr>
            <w:tcW w:w="1476" w:type="dxa"/>
            <w:tcBorders>
              <w:top w:val="single" w:sz="6" w:space="0" w:color="auto"/>
              <w:left w:val="single" w:sz="6" w:space="0" w:color="auto"/>
              <w:bottom w:val="single" w:sz="12" w:space="0" w:color="auto"/>
              <w:right w:val="single" w:sz="6" w:space="0" w:color="auto"/>
            </w:tcBorders>
          </w:tcPr>
          <w:p w14:paraId="20A911D6" w14:textId="77777777" w:rsidR="00C3725A" w:rsidRPr="00843D0B" w:rsidRDefault="00C3725A" w:rsidP="002A3A7B">
            <w:pPr>
              <w:spacing w:after="200" w:line="276" w:lineRule="auto"/>
              <w:rPr>
                <w:rFonts w:eastAsia="PMingLiU"/>
                <w:lang w:eastAsia="zh-TW"/>
              </w:rPr>
            </w:pPr>
            <w:r w:rsidRPr="00843D0B">
              <w:rPr>
                <w:color w:val="333333"/>
              </w:rPr>
              <w:t>0.58760</w:t>
            </w:r>
          </w:p>
        </w:tc>
        <w:tc>
          <w:tcPr>
            <w:tcW w:w="1476" w:type="dxa"/>
            <w:tcBorders>
              <w:top w:val="single" w:sz="6" w:space="0" w:color="auto"/>
              <w:left w:val="single" w:sz="6" w:space="0" w:color="auto"/>
              <w:bottom w:val="single" w:sz="12" w:space="0" w:color="auto"/>
              <w:right w:val="single" w:sz="12" w:space="0" w:color="auto"/>
            </w:tcBorders>
          </w:tcPr>
          <w:p w14:paraId="111DFD63" w14:textId="77777777" w:rsidR="00C3725A" w:rsidRPr="00843D0B" w:rsidRDefault="00C3725A" w:rsidP="002A3A7B">
            <w:pPr>
              <w:spacing w:after="200" w:line="276" w:lineRule="auto"/>
              <w:rPr>
                <w:rFonts w:eastAsia="PMingLiU"/>
                <w:lang w:eastAsia="zh-TW"/>
              </w:rPr>
            </w:pPr>
            <w:r w:rsidRPr="00843D0B">
              <w:rPr>
                <w:color w:val="333333"/>
              </w:rPr>
              <w:t>1.00000</w:t>
            </w:r>
          </w:p>
        </w:tc>
      </w:tr>
    </w:tbl>
    <w:p w14:paraId="60EEB48D" w14:textId="77777777" w:rsidR="00C3725A" w:rsidRDefault="00C3725A" w:rsidP="00C3725A">
      <w:pPr>
        <w:spacing w:after="200" w:line="276" w:lineRule="auto"/>
        <w:jc w:val="both"/>
        <w:rPr>
          <w:rFonts w:eastAsia="PMingLiU"/>
          <w:lang w:eastAsia="zh-TW"/>
        </w:rPr>
      </w:pPr>
    </w:p>
    <w:p w14:paraId="17B1D447" w14:textId="77777777" w:rsidR="00C3725A" w:rsidRDefault="00C3725A">
      <w:pPr>
        <w:spacing w:after="200" w:line="276" w:lineRule="auto"/>
        <w:rPr>
          <w:b/>
          <w:szCs w:val="22"/>
        </w:rPr>
      </w:pPr>
      <w:r>
        <w:rPr>
          <w:b/>
          <w:szCs w:val="22"/>
        </w:rPr>
        <w:br w:type="page"/>
      </w:r>
    </w:p>
    <w:p w14:paraId="16BAB8E4" w14:textId="243678FA" w:rsidR="00CB2057" w:rsidRPr="00C81787" w:rsidRDefault="00CB2057" w:rsidP="00CB2057">
      <w:pPr>
        <w:spacing w:after="240" w:line="480" w:lineRule="auto"/>
        <w:rPr>
          <w:rFonts w:ascii="Arial" w:hAnsi="Arial" w:cs="Arial"/>
          <w:b/>
          <w:sz w:val="32"/>
          <w:szCs w:val="22"/>
        </w:rPr>
      </w:pPr>
      <w:r>
        <w:rPr>
          <w:b/>
          <w:szCs w:val="22"/>
        </w:rPr>
        <w:lastRenderedPageBreak/>
        <w:t>Table S</w:t>
      </w:r>
      <w:r w:rsidR="00DA4E9B">
        <w:rPr>
          <w:b/>
        </w:rPr>
        <w:t>4</w:t>
      </w:r>
      <w:r w:rsidR="00973C90">
        <w:rPr>
          <w:b/>
        </w:rPr>
        <w:t>.</w:t>
      </w:r>
      <w:r w:rsidRPr="00D73699">
        <w:rPr>
          <w:b/>
        </w:rPr>
        <w:t xml:space="preserve"> </w:t>
      </w:r>
      <w:r>
        <w:t xml:space="preserve">Adjusted P-values of the t-tests for the cell cycle experiment. A </w:t>
      </w:r>
      <w:r w:rsidRPr="007E2D5E">
        <w:t xml:space="preserve">Benjamini–Hochberg </w:t>
      </w:r>
      <w:r>
        <w:t xml:space="preserve">correction was performed to control </w:t>
      </w:r>
      <w:r w:rsidRPr="007E2D5E">
        <w:t>the false discovery rate</w:t>
      </w:r>
      <w:r>
        <w:t xml:space="preserve"> introduced by multiple testing.</w:t>
      </w:r>
      <w:r>
        <w:fldChar w:fldCharType="begin"/>
      </w:r>
      <w:r>
        <w:instrText xml:space="preserve"> ADDIN EN.CITE &lt;EndNote&gt;&lt;Cite&gt;&lt;Author&gt;Benjamini&lt;/Author&gt;&lt;Year&gt;1995&lt;/Year&gt;&lt;RecNum&gt;1&lt;/RecNum&gt;&lt;DisplayText&gt;(Benjamini and Hochberg, 1995)&lt;/DisplayText&gt;&lt;record&gt;&lt;rec-number&gt;1&lt;/rec-number&gt;&lt;foreign-keys&gt;&lt;key app="EN" db-id="e0rez05wvfw0pce9d2p5sea1e9esvfdv5zrw"&gt;1&lt;/key&gt;&lt;/foreign-keys&gt;&lt;ref-type name="Journal Article"&gt;17&lt;/ref-type&gt;&lt;contributors&gt;&lt;authors&gt;&lt;author&gt;Benjamini, Yoav&lt;/author&gt;&lt;author&gt;Hochberg, Yosef&lt;/author&gt;&lt;/authors&gt;&lt;/contributors&gt;&lt;titles&gt;&lt;title&gt;Controlling the False Discovery Rate: A Practical and Powerful Approach to Multiple Testing&lt;/title&gt;&lt;secondary-title&gt;Journal of the Royal Statistical Society. Series B (Methodological)&lt;/secondary-title&gt;&lt;/titles&gt;&lt;pages&gt;289 - 300&lt;/pages&gt;&lt;volume&gt;57&lt;/volume&gt;&lt;dates&gt;&lt;year&gt;1995&lt;/year&gt;&lt;/dates&gt;&lt;isbn&gt;1023072346&lt;/isbn&gt;&lt;accession-num&gt;2346101&lt;/accession-num&gt;&lt;urls&gt;&lt;/urls&gt;&lt;electronic-resource-num&gt;10.2307/2346101&lt;/electronic-resource-num&gt;&lt;/record&gt;&lt;/Cite&gt;&lt;/EndNote&gt;</w:instrText>
      </w:r>
      <w:r>
        <w:fldChar w:fldCharType="separate"/>
      </w:r>
      <w:r>
        <w:rPr>
          <w:noProof/>
        </w:rPr>
        <w:t>(</w:t>
      </w:r>
      <w:hyperlink w:anchor="_ENREF_1" w:tooltip="Benjamini, 1995 #1" w:history="1">
        <w:r>
          <w:rPr>
            <w:noProof/>
          </w:rPr>
          <w:t>Benjamini and Hochberg, 1995</w:t>
        </w:r>
      </w:hyperlink>
      <w:r>
        <w:rPr>
          <w:noProof/>
        </w:rPr>
        <w:t>)</w:t>
      </w:r>
      <w:r>
        <w:fldChar w:fldCharType="end"/>
      </w:r>
      <w:r>
        <w:t xml:space="preserve"> </w:t>
      </w:r>
    </w:p>
    <w:tbl>
      <w:tblPr>
        <w:tblStyle w:val="TableGrid"/>
        <w:tblW w:w="0" w:type="auto"/>
        <w:tblLook w:val="04A0" w:firstRow="1" w:lastRow="0" w:firstColumn="1" w:lastColumn="0" w:noHBand="0" w:noVBand="1"/>
      </w:tblPr>
      <w:tblGrid>
        <w:gridCol w:w="1456"/>
        <w:gridCol w:w="1422"/>
        <w:gridCol w:w="1438"/>
        <w:gridCol w:w="1438"/>
        <w:gridCol w:w="1428"/>
        <w:gridCol w:w="1428"/>
      </w:tblGrid>
      <w:tr w:rsidR="00CB2057" w14:paraId="67C866E1" w14:textId="77777777" w:rsidTr="007077B5">
        <w:trPr>
          <w:trHeight w:hRule="exact" w:val="432"/>
        </w:trPr>
        <w:tc>
          <w:tcPr>
            <w:tcW w:w="1456" w:type="dxa"/>
            <w:vMerge w:val="restart"/>
            <w:tcBorders>
              <w:top w:val="single" w:sz="12" w:space="0" w:color="auto"/>
              <w:left w:val="single" w:sz="12" w:space="0" w:color="auto"/>
              <w:bottom w:val="single" w:sz="6" w:space="0" w:color="auto"/>
              <w:right w:val="single" w:sz="6" w:space="0" w:color="auto"/>
            </w:tcBorders>
            <w:vAlign w:val="center"/>
          </w:tcPr>
          <w:p w14:paraId="1453AF0A" w14:textId="77777777" w:rsidR="00CB2057" w:rsidRPr="00D875E1" w:rsidRDefault="00CB2057" w:rsidP="0022153E">
            <w:pPr>
              <w:spacing w:after="200" w:line="276" w:lineRule="auto"/>
              <w:jc w:val="center"/>
              <w:rPr>
                <w:rFonts w:eastAsia="PMingLiU"/>
                <w:b/>
                <w:lang w:eastAsia="zh-TW"/>
              </w:rPr>
            </w:pPr>
            <w:r w:rsidRPr="00D875E1">
              <w:rPr>
                <w:rFonts w:eastAsia="PMingLiU"/>
                <w:b/>
                <w:lang w:eastAsia="zh-TW"/>
              </w:rPr>
              <w:t>Maximum</w:t>
            </w:r>
          </w:p>
        </w:tc>
        <w:tc>
          <w:tcPr>
            <w:tcW w:w="1422" w:type="dxa"/>
            <w:tcBorders>
              <w:top w:val="single" w:sz="12" w:space="0" w:color="auto"/>
              <w:left w:val="single" w:sz="6" w:space="0" w:color="auto"/>
              <w:bottom w:val="single" w:sz="6" w:space="0" w:color="auto"/>
              <w:right w:val="single" w:sz="6" w:space="0" w:color="auto"/>
            </w:tcBorders>
            <w:vAlign w:val="center"/>
          </w:tcPr>
          <w:p w14:paraId="696ECC8D" w14:textId="77777777" w:rsidR="00CB2057" w:rsidRPr="00C81463" w:rsidRDefault="00CB2057" w:rsidP="0022153E">
            <w:pPr>
              <w:spacing w:after="200" w:line="276" w:lineRule="auto"/>
              <w:rPr>
                <w:rFonts w:eastAsia="PMingLiU"/>
                <w:lang w:eastAsia="zh-TW"/>
              </w:rPr>
            </w:pPr>
            <w:r w:rsidRPr="00C81463">
              <w:rPr>
                <w:rFonts w:eastAsia="PMingLiU"/>
                <w:lang w:eastAsia="zh-TW"/>
              </w:rPr>
              <w:t>Sample size</w:t>
            </w:r>
          </w:p>
        </w:tc>
        <w:tc>
          <w:tcPr>
            <w:tcW w:w="1438" w:type="dxa"/>
            <w:tcBorders>
              <w:top w:val="single" w:sz="12" w:space="0" w:color="auto"/>
              <w:left w:val="single" w:sz="6" w:space="0" w:color="auto"/>
              <w:bottom w:val="single" w:sz="6" w:space="0" w:color="auto"/>
              <w:right w:val="single" w:sz="6" w:space="0" w:color="auto"/>
            </w:tcBorders>
            <w:vAlign w:val="center"/>
          </w:tcPr>
          <w:p w14:paraId="5AAA26B8" w14:textId="77777777" w:rsidR="00CB2057" w:rsidRPr="00C81463" w:rsidRDefault="00CB2057" w:rsidP="0022153E">
            <w:pPr>
              <w:spacing w:after="200" w:line="276" w:lineRule="auto"/>
              <w:rPr>
                <w:rFonts w:eastAsia="PMingLiU"/>
                <w:lang w:eastAsia="zh-TW"/>
              </w:rPr>
            </w:pPr>
          </w:p>
        </w:tc>
        <w:tc>
          <w:tcPr>
            <w:tcW w:w="1438" w:type="dxa"/>
            <w:tcBorders>
              <w:top w:val="single" w:sz="12" w:space="0" w:color="auto"/>
              <w:left w:val="single" w:sz="6" w:space="0" w:color="auto"/>
              <w:bottom w:val="single" w:sz="6" w:space="0" w:color="auto"/>
              <w:right w:val="single" w:sz="6" w:space="0" w:color="auto"/>
            </w:tcBorders>
            <w:vAlign w:val="center"/>
          </w:tcPr>
          <w:p w14:paraId="4C9C5774" w14:textId="77777777" w:rsidR="00CB2057" w:rsidRPr="00C81463" w:rsidRDefault="00CB2057" w:rsidP="0022153E">
            <w:pPr>
              <w:spacing w:after="200" w:line="276" w:lineRule="auto"/>
              <w:rPr>
                <w:rFonts w:eastAsia="PMingLiU"/>
                <w:lang w:eastAsia="zh-TW"/>
              </w:rPr>
            </w:pPr>
            <w:r w:rsidRPr="00C81463">
              <w:rPr>
                <w:rFonts w:eastAsia="PMingLiU"/>
                <w:lang w:eastAsia="zh-TW"/>
              </w:rPr>
              <w:t>169</w:t>
            </w:r>
          </w:p>
        </w:tc>
        <w:tc>
          <w:tcPr>
            <w:tcW w:w="1428" w:type="dxa"/>
            <w:tcBorders>
              <w:top w:val="single" w:sz="12" w:space="0" w:color="auto"/>
              <w:left w:val="single" w:sz="6" w:space="0" w:color="auto"/>
              <w:bottom w:val="single" w:sz="6" w:space="0" w:color="auto"/>
              <w:right w:val="single" w:sz="6" w:space="0" w:color="auto"/>
            </w:tcBorders>
            <w:vAlign w:val="center"/>
          </w:tcPr>
          <w:p w14:paraId="24D3EB96" w14:textId="77777777" w:rsidR="00CB2057" w:rsidRPr="00C81463" w:rsidRDefault="00CB2057" w:rsidP="0022153E">
            <w:pPr>
              <w:spacing w:after="200" w:line="276" w:lineRule="auto"/>
              <w:rPr>
                <w:rFonts w:eastAsia="PMingLiU"/>
                <w:lang w:eastAsia="zh-TW"/>
              </w:rPr>
            </w:pPr>
            <w:r w:rsidRPr="00C81463">
              <w:rPr>
                <w:rFonts w:eastAsia="PMingLiU"/>
                <w:lang w:eastAsia="zh-TW"/>
              </w:rPr>
              <w:t>272</w:t>
            </w:r>
          </w:p>
        </w:tc>
        <w:tc>
          <w:tcPr>
            <w:tcW w:w="1428" w:type="dxa"/>
            <w:tcBorders>
              <w:top w:val="single" w:sz="12" w:space="0" w:color="auto"/>
              <w:left w:val="single" w:sz="6" w:space="0" w:color="auto"/>
              <w:bottom w:val="single" w:sz="6" w:space="0" w:color="auto"/>
              <w:right w:val="single" w:sz="12" w:space="0" w:color="auto"/>
            </w:tcBorders>
            <w:vAlign w:val="center"/>
          </w:tcPr>
          <w:p w14:paraId="7101A94A" w14:textId="77777777" w:rsidR="00CB2057" w:rsidRPr="00C81463" w:rsidRDefault="00CB2057" w:rsidP="0022153E">
            <w:pPr>
              <w:spacing w:after="200" w:line="276" w:lineRule="auto"/>
              <w:rPr>
                <w:rFonts w:eastAsia="PMingLiU"/>
                <w:lang w:eastAsia="zh-TW"/>
              </w:rPr>
            </w:pPr>
            <w:r w:rsidRPr="00C81463">
              <w:rPr>
                <w:rFonts w:eastAsia="PMingLiU"/>
                <w:lang w:eastAsia="zh-TW"/>
              </w:rPr>
              <w:t>153</w:t>
            </w:r>
          </w:p>
        </w:tc>
      </w:tr>
      <w:tr w:rsidR="00CB2057" w14:paraId="55A54C2D" w14:textId="77777777" w:rsidTr="007077B5">
        <w:trPr>
          <w:trHeight w:hRule="exact" w:val="432"/>
        </w:trPr>
        <w:tc>
          <w:tcPr>
            <w:tcW w:w="1456" w:type="dxa"/>
            <w:vMerge/>
            <w:tcBorders>
              <w:top w:val="single" w:sz="6" w:space="0" w:color="auto"/>
              <w:left w:val="single" w:sz="12" w:space="0" w:color="auto"/>
              <w:bottom w:val="single" w:sz="6" w:space="0" w:color="auto"/>
              <w:right w:val="single" w:sz="6" w:space="0" w:color="auto"/>
            </w:tcBorders>
          </w:tcPr>
          <w:p w14:paraId="0E1FAE44" w14:textId="77777777" w:rsidR="00CB2057" w:rsidRDefault="00CB2057" w:rsidP="0022153E">
            <w:pPr>
              <w:spacing w:after="200" w:line="276" w:lineRule="auto"/>
              <w:jc w:val="both"/>
              <w:rPr>
                <w:rFonts w:eastAsia="PMingLiU"/>
                <w:lang w:eastAsia="zh-TW"/>
              </w:rPr>
            </w:pPr>
          </w:p>
        </w:tc>
        <w:tc>
          <w:tcPr>
            <w:tcW w:w="1422" w:type="dxa"/>
            <w:tcBorders>
              <w:top w:val="single" w:sz="6" w:space="0" w:color="auto"/>
              <w:left w:val="single" w:sz="6" w:space="0" w:color="auto"/>
              <w:bottom w:val="single" w:sz="6" w:space="0" w:color="auto"/>
              <w:right w:val="single" w:sz="6" w:space="0" w:color="auto"/>
            </w:tcBorders>
            <w:vAlign w:val="center"/>
          </w:tcPr>
          <w:p w14:paraId="706D2916" w14:textId="77777777" w:rsidR="00CB2057" w:rsidRPr="00C81463" w:rsidRDefault="00CB2057" w:rsidP="0022153E">
            <w:pPr>
              <w:spacing w:after="200" w:line="276" w:lineRule="auto"/>
              <w:rPr>
                <w:rFonts w:eastAsia="PMingLiU"/>
                <w:lang w:eastAsia="zh-TW"/>
              </w:rPr>
            </w:pPr>
          </w:p>
        </w:tc>
        <w:tc>
          <w:tcPr>
            <w:tcW w:w="1438" w:type="dxa"/>
            <w:tcBorders>
              <w:top w:val="single" w:sz="6" w:space="0" w:color="auto"/>
              <w:left w:val="single" w:sz="6" w:space="0" w:color="auto"/>
              <w:bottom w:val="single" w:sz="6" w:space="0" w:color="auto"/>
              <w:right w:val="single" w:sz="6" w:space="0" w:color="auto"/>
            </w:tcBorders>
            <w:vAlign w:val="center"/>
          </w:tcPr>
          <w:p w14:paraId="26CE2EA6" w14:textId="77777777" w:rsidR="00CB2057" w:rsidRPr="00C81463" w:rsidRDefault="00CB2057" w:rsidP="0022153E">
            <w:pPr>
              <w:spacing w:after="200" w:line="276" w:lineRule="auto"/>
              <w:rPr>
                <w:rFonts w:eastAsia="PMingLiU"/>
                <w:lang w:eastAsia="zh-TW"/>
              </w:rPr>
            </w:pPr>
            <w:r w:rsidRPr="00C81463">
              <w:rPr>
                <w:rFonts w:eastAsia="PMingLiU"/>
                <w:lang w:eastAsia="zh-TW"/>
              </w:rPr>
              <w:t>Group</w:t>
            </w:r>
          </w:p>
        </w:tc>
        <w:tc>
          <w:tcPr>
            <w:tcW w:w="1438" w:type="dxa"/>
            <w:tcBorders>
              <w:top w:val="single" w:sz="6" w:space="0" w:color="auto"/>
              <w:left w:val="single" w:sz="6" w:space="0" w:color="auto"/>
              <w:bottom w:val="single" w:sz="6" w:space="0" w:color="auto"/>
              <w:right w:val="single" w:sz="6" w:space="0" w:color="auto"/>
            </w:tcBorders>
            <w:vAlign w:val="center"/>
          </w:tcPr>
          <w:p w14:paraId="4EE0614F" w14:textId="77777777" w:rsidR="00CB2057" w:rsidRPr="00C81463" w:rsidRDefault="00CB2057" w:rsidP="0022153E">
            <w:pPr>
              <w:spacing w:after="200" w:line="276" w:lineRule="auto"/>
              <w:rPr>
                <w:rFonts w:eastAsia="PMingLiU"/>
                <w:lang w:eastAsia="zh-TW"/>
              </w:rPr>
            </w:pPr>
            <w:r w:rsidRPr="00C81463">
              <w:rPr>
                <w:rFonts w:eastAsia="PMingLiU"/>
                <w:lang w:eastAsia="zh-TW"/>
              </w:rPr>
              <w:t>Unsorted</w:t>
            </w:r>
          </w:p>
        </w:tc>
        <w:tc>
          <w:tcPr>
            <w:tcW w:w="1428" w:type="dxa"/>
            <w:tcBorders>
              <w:top w:val="single" w:sz="6" w:space="0" w:color="auto"/>
              <w:left w:val="single" w:sz="6" w:space="0" w:color="auto"/>
              <w:bottom w:val="single" w:sz="6" w:space="0" w:color="auto"/>
              <w:right w:val="single" w:sz="6" w:space="0" w:color="auto"/>
            </w:tcBorders>
            <w:vAlign w:val="center"/>
          </w:tcPr>
          <w:p w14:paraId="1101E6B9" w14:textId="77777777" w:rsidR="00CB2057" w:rsidRPr="00C81463" w:rsidRDefault="00CB2057" w:rsidP="0022153E">
            <w:pPr>
              <w:spacing w:after="200" w:line="276" w:lineRule="auto"/>
              <w:rPr>
                <w:rFonts w:eastAsia="PMingLiU"/>
                <w:lang w:eastAsia="zh-TW"/>
              </w:rPr>
            </w:pPr>
            <w:r w:rsidRPr="00C81463">
              <w:rPr>
                <w:rFonts w:eastAsia="PMingLiU"/>
                <w:lang w:eastAsia="zh-TW"/>
              </w:rPr>
              <w:t>G</w:t>
            </w:r>
            <w:r w:rsidRPr="00C81463">
              <w:rPr>
                <w:rFonts w:eastAsia="PMingLiU"/>
                <w:vertAlign w:val="subscript"/>
                <w:lang w:eastAsia="zh-TW"/>
              </w:rPr>
              <w:t>0</w:t>
            </w:r>
            <w:r w:rsidRPr="00C81463">
              <w:rPr>
                <w:rFonts w:eastAsia="PMingLiU"/>
                <w:lang w:eastAsia="zh-TW"/>
              </w:rPr>
              <w:t>/G</w:t>
            </w:r>
            <w:r w:rsidRPr="00C81463">
              <w:rPr>
                <w:rFonts w:eastAsia="PMingLiU"/>
                <w:vertAlign w:val="subscript"/>
                <w:lang w:eastAsia="zh-TW"/>
              </w:rPr>
              <w:t>1</w:t>
            </w:r>
          </w:p>
        </w:tc>
        <w:tc>
          <w:tcPr>
            <w:tcW w:w="1428" w:type="dxa"/>
            <w:tcBorders>
              <w:top w:val="single" w:sz="6" w:space="0" w:color="auto"/>
              <w:left w:val="single" w:sz="6" w:space="0" w:color="auto"/>
              <w:bottom w:val="single" w:sz="6" w:space="0" w:color="auto"/>
              <w:right w:val="single" w:sz="12" w:space="0" w:color="auto"/>
            </w:tcBorders>
            <w:vAlign w:val="center"/>
          </w:tcPr>
          <w:p w14:paraId="10FD0494" w14:textId="77777777" w:rsidR="00CB2057" w:rsidRPr="00C81463" w:rsidRDefault="00CB2057" w:rsidP="0022153E">
            <w:pPr>
              <w:spacing w:after="200" w:line="276" w:lineRule="auto"/>
              <w:rPr>
                <w:rFonts w:eastAsia="PMingLiU"/>
                <w:lang w:eastAsia="zh-TW"/>
              </w:rPr>
            </w:pPr>
            <w:r w:rsidRPr="00C81463">
              <w:rPr>
                <w:rFonts w:eastAsia="PMingLiU"/>
                <w:lang w:eastAsia="zh-TW"/>
              </w:rPr>
              <w:t>G</w:t>
            </w:r>
            <w:r w:rsidRPr="00C81463">
              <w:rPr>
                <w:rFonts w:eastAsia="PMingLiU"/>
                <w:vertAlign w:val="subscript"/>
                <w:lang w:eastAsia="zh-TW"/>
              </w:rPr>
              <w:t>2</w:t>
            </w:r>
            <w:r w:rsidRPr="00C81463">
              <w:rPr>
                <w:rFonts w:eastAsia="PMingLiU"/>
                <w:lang w:eastAsia="zh-TW"/>
              </w:rPr>
              <w:t>/M</w:t>
            </w:r>
          </w:p>
        </w:tc>
      </w:tr>
      <w:tr w:rsidR="00CB2057" w14:paraId="786591CB" w14:textId="77777777" w:rsidTr="007077B5">
        <w:trPr>
          <w:trHeight w:hRule="exact" w:val="432"/>
        </w:trPr>
        <w:tc>
          <w:tcPr>
            <w:tcW w:w="1456" w:type="dxa"/>
            <w:vMerge/>
            <w:tcBorders>
              <w:top w:val="single" w:sz="6" w:space="0" w:color="auto"/>
              <w:left w:val="single" w:sz="12" w:space="0" w:color="auto"/>
              <w:bottom w:val="single" w:sz="6" w:space="0" w:color="auto"/>
              <w:right w:val="single" w:sz="6" w:space="0" w:color="auto"/>
            </w:tcBorders>
          </w:tcPr>
          <w:p w14:paraId="41682CD8" w14:textId="77777777" w:rsidR="00CB2057" w:rsidRDefault="00CB2057" w:rsidP="0022153E">
            <w:pPr>
              <w:spacing w:after="200" w:line="276" w:lineRule="auto"/>
              <w:jc w:val="both"/>
              <w:rPr>
                <w:rFonts w:eastAsia="PMingLiU"/>
                <w:lang w:eastAsia="zh-TW"/>
              </w:rPr>
            </w:pPr>
          </w:p>
        </w:tc>
        <w:tc>
          <w:tcPr>
            <w:tcW w:w="1422" w:type="dxa"/>
            <w:tcBorders>
              <w:top w:val="single" w:sz="6" w:space="0" w:color="auto"/>
              <w:left w:val="single" w:sz="6" w:space="0" w:color="auto"/>
              <w:bottom w:val="single" w:sz="6" w:space="0" w:color="auto"/>
              <w:right w:val="single" w:sz="6" w:space="0" w:color="auto"/>
            </w:tcBorders>
            <w:vAlign w:val="center"/>
          </w:tcPr>
          <w:p w14:paraId="548D33C8" w14:textId="77777777" w:rsidR="00CB2057" w:rsidRPr="00C81463" w:rsidRDefault="00CB2057" w:rsidP="0022153E">
            <w:pPr>
              <w:spacing w:after="200" w:line="276" w:lineRule="auto"/>
              <w:rPr>
                <w:rFonts w:eastAsia="PMingLiU"/>
                <w:lang w:eastAsia="zh-TW"/>
              </w:rPr>
            </w:pPr>
            <w:r w:rsidRPr="00C81463">
              <w:rPr>
                <w:rFonts w:eastAsia="PMingLiU"/>
                <w:lang w:eastAsia="zh-TW"/>
              </w:rPr>
              <w:t>169</w:t>
            </w:r>
          </w:p>
        </w:tc>
        <w:tc>
          <w:tcPr>
            <w:tcW w:w="1438" w:type="dxa"/>
            <w:tcBorders>
              <w:top w:val="single" w:sz="6" w:space="0" w:color="auto"/>
              <w:left w:val="single" w:sz="6" w:space="0" w:color="auto"/>
              <w:bottom w:val="single" w:sz="6" w:space="0" w:color="auto"/>
              <w:right w:val="single" w:sz="6" w:space="0" w:color="auto"/>
            </w:tcBorders>
            <w:vAlign w:val="center"/>
          </w:tcPr>
          <w:p w14:paraId="48086D47" w14:textId="77777777" w:rsidR="00CB2057" w:rsidRPr="00C81463" w:rsidRDefault="00CB2057" w:rsidP="0022153E">
            <w:pPr>
              <w:spacing w:after="200" w:line="276" w:lineRule="auto"/>
              <w:rPr>
                <w:rFonts w:eastAsia="PMingLiU"/>
                <w:lang w:eastAsia="zh-TW"/>
              </w:rPr>
            </w:pPr>
            <w:r w:rsidRPr="00C81463">
              <w:rPr>
                <w:rFonts w:eastAsia="PMingLiU"/>
                <w:lang w:eastAsia="zh-TW"/>
              </w:rPr>
              <w:t>Unsorted</w:t>
            </w:r>
          </w:p>
        </w:tc>
        <w:tc>
          <w:tcPr>
            <w:tcW w:w="1438" w:type="dxa"/>
            <w:tcBorders>
              <w:top w:val="single" w:sz="6" w:space="0" w:color="auto"/>
              <w:left w:val="single" w:sz="6" w:space="0" w:color="auto"/>
              <w:bottom w:val="single" w:sz="6" w:space="0" w:color="auto"/>
              <w:right w:val="single" w:sz="6" w:space="0" w:color="auto"/>
            </w:tcBorders>
          </w:tcPr>
          <w:p w14:paraId="06550CAC" w14:textId="77777777" w:rsidR="00CB2057" w:rsidRPr="00C81463" w:rsidRDefault="00CB2057" w:rsidP="0022153E">
            <w:r w:rsidRPr="00C81463">
              <w:rPr>
                <w:rFonts w:eastAsiaTheme="minorEastAsia"/>
                <w:color w:val="262626"/>
                <w:lang w:eastAsia="zh-CN"/>
              </w:rPr>
              <w:t>1.00000</w:t>
            </w:r>
          </w:p>
        </w:tc>
        <w:tc>
          <w:tcPr>
            <w:tcW w:w="1428" w:type="dxa"/>
            <w:tcBorders>
              <w:top w:val="single" w:sz="6" w:space="0" w:color="auto"/>
              <w:left w:val="single" w:sz="6" w:space="0" w:color="auto"/>
              <w:bottom w:val="single" w:sz="6" w:space="0" w:color="auto"/>
              <w:right w:val="single" w:sz="6" w:space="0" w:color="auto"/>
            </w:tcBorders>
          </w:tcPr>
          <w:p w14:paraId="07D3C7BA" w14:textId="77777777" w:rsidR="00CB2057" w:rsidRPr="00C81463" w:rsidRDefault="00CB2057" w:rsidP="0022153E">
            <w:r w:rsidRPr="00C81463">
              <w:rPr>
                <w:rFonts w:eastAsiaTheme="minorEastAsia"/>
                <w:color w:val="262626"/>
                <w:lang w:eastAsia="zh-CN"/>
              </w:rPr>
              <w:t>1.00000</w:t>
            </w:r>
          </w:p>
        </w:tc>
        <w:tc>
          <w:tcPr>
            <w:tcW w:w="1428" w:type="dxa"/>
            <w:tcBorders>
              <w:top w:val="single" w:sz="6" w:space="0" w:color="auto"/>
              <w:left w:val="single" w:sz="6" w:space="0" w:color="auto"/>
              <w:bottom w:val="single" w:sz="6" w:space="0" w:color="auto"/>
              <w:right w:val="single" w:sz="12" w:space="0" w:color="auto"/>
            </w:tcBorders>
          </w:tcPr>
          <w:p w14:paraId="62A1E89C" w14:textId="77777777" w:rsidR="00CB2057" w:rsidRPr="00C81463" w:rsidRDefault="00CB2057" w:rsidP="0022153E">
            <w:r w:rsidRPr="00C81463">
              <w:rPr>
                <w:rFonts w:eastAsiaTheme="minorEastAsia"/>
                <w:color w:val="262626"/>
                <w:lang w:eastAsia="zh-CN"/>
              </w:rPr>
              <w:t>1.00000</w:t>
            </w:r>
          </w:p>
        </w:tc>
      </w:tr>
      <w:tr w:rsidR="00CB2057" w14:paraId="31F578A6" w14:textId="77777777" w:rsidTr="007077B5">
        <w:trPr>
          <w:trHeight w:hRule="exact" w:val="432"/>
        </w:trPr>
        <w:tc>
          <w:tcPr>
            <w:tcW w:w="1456" w:type="dxa"/>
            <w:vMerge/>
            <w:tcBorders>
              <w:top w:val="single" w:sz="6" w:space="0" w:color="auto"/>
              <w:left w:val="single" w:sz="12" w:space="0" w:color="auto"/>
              <w:bottom w:val="single" w:sz="6" w:space="0" w:color="auto"/>
              <w:right w:val="single" w:sz="6" w:space="0" w:color="auto"/>
            </w:tcBorders>
          </w:tcPr>
          <w:p w14:paraId="6B9712E0" w14:textId="77777777" w:rsidR="00CB2057" w:rsidRDefault="00CB2057" w:rsidP="0022153E">
            <w:pPr>
              <w:spacing w:after="200" w:line="276" w:lineRule="auto"/>
              <w:jc w:val="both"/>
              <w:rPr>
                <w:rFonts w:eastAsia="PMingLiU"/>
                <w:lang w:eastAsia="zh-TW"/>
              </w:rPr>
            </w:pPr>
          </w:p>
        </w:tc>
        <w:tc>
          <w:tcPr>
            <w:tcW w:w="1422" w:type="dxa"/>
            <w:tcBorders>
              <w:top w:val="single" w:sz="6" w:space="0" w:color="auto"/>
              <w:left w:val="single" w:sz="6" w:space="0" w:color="auto"/>
              <w:bottom w:val="single" w:sz="6" w:space="0" w:color="auto"/>
              <w:right w:val="single" w:sz="6" w:space="0" w:color="auto"/>
            </w:tcBorders>
            <w:vAlign w:val="center"/>
          </w:tcPr>
          <w:p w14:paraId="1DBC1E94" w14:textId="77777777" w:rsidR="00CB2057" w:rsidRPr="00C81463" w:rsidRDefault="00CB2057" w:rsidP="0022153E">
            <w:pPr>
              <w:spacing w:after="200" w:line="276" w:lineRule="auto"/>
              <w:rPr>
                <w:rFonts w:eastAsia="PMingLiU"/>
                <w:lang w:eastAsia="zh-TW"/>
              </w:rPr>
            </w:pPr>
            <w:r w:rsidRPr="00C81463">
              <w:rPr>
                <w:rFonts w:eastAsia="PMingLiU"/>
                <w:lang w:eastAsia="zh-TW"/>
              </w:rPr>
              <w:t>272</w:t>
            </w:r>
          </w:p>
        </w:tc>
        <w:tc>
          <w:tcPr>
            <w:tcW w:w="1438" w:type="dxa"/>
            <w:tcBorders>
              <w:top w:val="single" w:sz="6" w:space="0" w:color="auto"/>
              <w:left w:val="single" w:sz="6" w:space="0" w:color="auto"/>
              <w:bottom w:val="single" w:sz="6" w:space="0" w:color="auto"/>
              <w:right w:val="single" w:sz="6" w:space="0" w:color="auto"/>
            </w:tcBorders>
            <w:vAlign w:val="center"/>
          </w:tcPr>
          <w:p w14:paraId="54EDC957" w14:textId="77777777" w:rsidR="00CB2057" w:rsidRPr="00C81463" w:rsidRDefault="00CB2057" w:rsidP="0022153E">
            <w:pPr>
              <w:spacing w:after="200" w:line="276" w:lineRule="auto"/>
              <w:rPr>
                <w:rFonts w:eastAsia="PMingLiU"/>
                <w:lang w:eastAsia="zh-TW"/>
              </w:rPr>
            </w:pPr>
            <w:r w:rsidRPr="00C81463">
              <w:rPr>
                <w:rFonts w:eastAsia="PMingLiU"/>
                <w:lang w:eastAsia="zh-TW"/>
              </w:rPr>
              <w:t>G</w:t>
            </w:r>
            <w:r w:rsidRPr="00C81463">
              <w:rPr>
                <w:rFonts w:eastAsia="PMingLiU"/>
                <w:vertAlign w:val="subscript"/>
                <w:lang w:eastAsia="zh-TW"/>
              </w:rPr>
              <w:t>0</w:t>
            </w:r>
            <w:r w:rsidRPr="00C81463">
              <w:rPr>
                <w:rFonts w:eastAsia="PMingLiU"/>
                <w:lang w:eastAsia="zh-TW"/>
              </w:rPr>
              <w:t>/G</w:t>
            </w:r>
            <w:r w:rsidRPr="00C81463">
              <w:rPr>
                <w:rFonts w:eastAsia="PMingLiU"/>
                <w:vertAlign w:val="subscript"/>
                <w:lang w:eastAsia="zh-TW"/>
              </w:rPr>
              <w:t>1</w:t>
            </w:r>
          </w:p>
        </w:tc>
        <w:tc>
          <w:tcPr>
            <w:tcW w:w="1438" w:type="dxa"/>
            <w:tcBorders>
              <w:top w:val="single" w:sz="6" w:space="0" w:color="auto"/>
              <w:left w:val="single" w:sz="6" w:space="0" w:color="auto"/>
              <w:bottom w:val="single" w:sz="6" w:space="0" w:color="auto"/>
              <w:right w:val="single" w:sz="6" w:space="0" w:color="auto"/>
            </w:tcBorders>
          </w:tcPr>
          <w:p w14:paraId="4151E393" w14:textId="77777777" w:rsidR="00CB2057" w:rsidRPr="00C81463" w:rsidRDefault="00CB2057" w:rsidP="0022153E">
            <w:r w:rsidRPr="00C81463">
              <w:rPr>
                <w:rFonts w:eastAsiaTheme="minorEastAsia"/>
                <w:color w:val="262626"/>
                <w:lang w:eastAsia="zh-CN"/>
              </w:rPr>
              <w:t>1.00000</w:t>
            </w:r>
          </w:p>
        </w:tc>
        <w:tc>
          <w:tcPr>
            <w:tcW w:w="1428" w:type="dxa"/>
            <w:tcBorders>
              <w:top w:val="single" w:sz="6" w:space="0" w:color="auto"/>
              <w:left w:val="single" w:sz="6" w:space="0" w:color="auto"/>
              <w:bottom w:val="single" w:sz="6" w:space="0" w:color="auto"/>
              <w:right w:val="single" w:sz="6" w:space="0" w:color="auto"/>
            </w:tcBorders>
          </w:tcPr>
          <w:p w14:paraId="7D94577D" w14:textId="77777777" w:rsidR="00CB2057" w:rsidRPr="00C81463" w:rsidRDefault="00CB2057" w:rsidP="0022153E">
            <w:r w:rsidRPr="00C81463">
              <w:rPr>
                <w:rFonts w:eastAsiaTheme="minorEastAsia"/>
                <w:color w:val="262626"/>
                <w:lang w:eastAsia="zh-CN"/>
              </w:rPr>
              <w:t>1.00000</w:t>
            </w:r>
          </w:p>
        </w:tc>
        <w:tc>
          <w:tcPr>
            <w:tcW w:w="1428" w:type="dxa"/>
            <w:tcBorders>
              <w:top w:val="single" w:sz="6" w:space="0" w:color="auto"/>
              <w:left w:val="single" w:sz="6" w:space="0" w:color="auto"/>
              <w:bottom w:val="single" w:sz="6" w:space="0" w:color="auto"/>
              <w:right w:val="single" w:sz="12" w:space="0" w:color="auto"/>
            </w:tcBorders>
          </w:tcPr>
          <w:p w14:paraId="3EED557D" w14:textId="77777777" w:rsidR="00CB2057" w:rsidRPr="00C81463" w:rsidRDefault="00CB2057" w:rsidP="0022153E">
            <w:r w:rsidRPr="00C81463">
              <w:rPr>
                <w:rFonts w:eastAsiaTheme="minorEastAsia"/>
                <w:color w:val="262626"/>
                <w:lang w:eastAsia="zh-CN"/>
              </w:rPr>
              <w:t>1.00000</w:t>
            </w:r>
          </w:p>
        </w:tc>
      </w:tr>
      <w:tr w:rsidR="00CB2057" w14:paraId="62CCA816" w14:textId="77777777" w:rsidTr="007077B5">
        <w:trPr>
          <w:trHeight w:hRule="exact" w:val="432"/>
        </w:trPr>
        <w:tc>
          <w:tcPr>
            <w:tcW w:w="1456" w:type="dxa"/>
            <w:vMerge/>
            <w:tcBorders>
              <w:top w:val="single" w:sz="6" w:space="0" w:color="auto"/>
              <w:left w:val="single" w:sz="12" w:space="0" w:color="auto"/>
              <w:bottom w:val="single" w:sz="12" w:space="0" w:color="auto"/>
              <w:right w:val="single" w:sz="6" w:space="0" w:color="auto"/>
            </w:tcBorders>
          </w:tcPr>
          <w:p w14:paraId="312242C9" w14:textId="77777777" w:rsidR="00CB2057" w:rsidRDefault="00CB2057" w:rsidP="0022153E">
            <w:pPr>
              <w:spacing w:after="200" w:line="276" w:lineRule="auto"/>
              <w:jc w:val="both"/>
              <w:rPr>
                <w:rFonts w:eastAsia="PMingLiU"/>
                <w:lang w:eastAsia="zh-TW"/>
              </w:rPr>
            </w:pPr>
          </w:p>
        </w:tc>
        <w:tc>
          <w:tcPr>
            <w:tcW w:w="1422" w:type="dxa"/>
            <w:tcBorders>
              <w:top w:val="single" w:sz="6" w:space="0" w:color="auto"/>
              <w:left w:val="single" w:sz="6" w:space="0" w:color="auto"/>
              <w:bottom w:val="single" w:sz="12" w:space="0" w:color="auto"/>
              <w:right w:val="single" w:sz="6" w:space="0" w:color="auto"/>
            </w:tcBorders>
            <w:vAlign w:val="center"/>
          </w:tcPr>
          <w:p w14:paraId="0A68E1A1" w14:textId="77777777" w:rsidR="00CB2057" w:rsidRPr="00C81463" w:rsidRDefault="00CB2057" w:rsidP="0022153E">
            <w:pPr>
              <w:spacing w:after="200" w:line="276" w:lineRule="auto"/>
              <w:rPr>
                <w:rFonts w:eastAsia="PMingLiU"/>
                <w:lang w:eastAsia="zh-TW"/>
              </w:rPr>
            </w:pPr>
            <w:r w:rsidRPr="00C81463">
              <w:rPr>
                <w:rFonts w:eastAsia="PMingLiU"/>
                <w:lang w:eastAsia="zh-TW"/>
              </w:rPr>
              <w:t>153</w:t>
            </w:r>
          </w:p>
        </w:tc>
        <w:tc>
          <w:tcPr>
            <w:tcW w:w="1438" w:type="dxa"/>
            <w:tcBorders>
              <w:top w:val="single" w:sz="6" w:space="0" w:color="auto"/>
              <w:left w:val="single" w:sz="6" w:space="0" w:color="auto"/>
              <w:bottom w:val="single" w:sz="12" w:space="0" w:color="auto"/>
              <w:right w:val="single" w:sz="6" w:space="0" w:color="auto"/>
            </w:tcBorders>
            <w:vAlign w:val="center"/>
          </w:tcPr>
          <w:p w14:paraId="74A49156" w14:textId="77777777" w:rsidR="00CB2057" w:rsidRPr="00C81463" w:rsidRDefault="00CB2057" w:rsidP="0022153E">
            <w:pPr>
              <w:spacing w:after="200" w:line="276" w:lineRule="auto"/>
              <w:rPr>
                <w:rFonts w:eastAsia="PMingLiU"/>
                <w:lang w:eastAsia="zh-TW"/>
              </w:rPr>
            </w:pPr>
            <w:r w:rsidRPr="00C81463">
              <w:rPr>
                <w:rFonts w:eastAsia="PMingLiU"/>
                <w:lang w:eastAsia="zh-TW"/>
              </w:rPr>
              <w:t>G</w:t>
            </w:r>
            <w:r w:rsidRPr="00C81463">
              <w:rPr>
                <w:rFonts w:eastAsia="PMingLiU"/>
                <w:vertAlign w:val="subscript"/>
                <w:lang w:eastAsia="zh-TW"/>
              </w:rPr>
              <w:t>2</w:t>
            </w:r>
            <w:r w:rsidRPr="00C81463">
              <w:rPr>
                <w:rFonts w:eastAsia="PMingLiU"/>
                <w:lang w:eastAsia="zh-TW"/>
              </w:rPr>
              <w:t>/M</w:t>
            </w:r>
          </w:p>
        </w:tc>
        <w:tc>
          <w:tcPr>
            <w:tcW w:w="1438" w:type="dxa"/>
            <w:tcBorders>
              <w:top w:val="single" w:sz="6" w:space="0" w:color="auto"/>
              <w:left w:val="single" w:sz="6" w:space="0" w:color="auto"/>
              <w:bottom w:val="single" w:sz="12" w:space="0" w:color="auto"/>
              <w:right w:val="single" w:sz="6" w:space="0" w:color="auto"/>
            </w:tcBorders>
          </w:tcPr>
          <w:p w14:paraId="686884C1" w14:textId="77777777" w:rsidR="00CB2057" w:rsidRPr="00C81463" w:rsidRDefault="00CB2057" w:rsidP="0022153E">
            <w:r w:rsidRPr="00C81463">
              <w:rPr>
                <w:rFonts w:eastAsiaTheme="minorEastAsia"/>
                <w:color w:val="262626"/>
                <w:lang w:eastAsia="zh-CN"/>
              </w:rPr>
              <w:t>1.00000</w:t>
            </w:r>
          </w:p>
        </w:tc>
        <w:tc>
          <w:tcPr>
            <w:tcW w:w="1428" w:type="dxa"/>
            <w:tcBorders>
              <w:top w:val="single" w:sz="6" w:space="0" w:color="auto"/>
              <w:left w:val="single" w:sz="6" w:space="0" w:color="auto"/>
              <w:bottom w:val="single" w:sz="12" w:space="0" w:color="auto"/>
              <w:right w:val="single" w:sz="6" w:space="0" w:color="auto"/>
            </w:tcBorders>
          </w:tcPr>
          <w:p w14:paraId="0CB9CB57" w14:textId="77777777" w:rsidR="00CB2057" w:rsidRPr="00C81463" w:rsidRDefault="00CB2057" w:rsidP="0022153E">
            <w:r w:rsidRPr="00C81463">
              <w:rPr>
                <w:rFonts w:eastAsiaTheme="minorEastAsia"/>
                <w:color w:val="262626"/>
                <w:lang w:eastAsia="zh-CN"/>
              </w:rPr>
              <w:t>1.00000</w:t>
            </w:r>
          </w:p>
        </w:tc>
        <w:tc>
          <w:tcPr>
            <w:tcW w:w="1428" w:type="dxa"/>
            <w:tcBorders>
              <w:top w:val="single" w:sz="6" w:space="0" w:color="auto"/>
              <w:left w:val="single" w:sz="6" w:space="0" w:color="auto"/>
              <w:bottom w:val="single" w:sz="12" w:space="0" w:color="auto"/>
              <w:right w:val="single" w:sz="12" w:space="0" w:color="auto"/>
            </w:tcBorders>
          </w:tcPr>
          <w:p w14:paraId="4EBA794F" w14:textId="77777777" w:rsidR="00CB2057" w:rsidRPr="00C81463" w:rsidRDefault="00CB2057" w:rsidP="0022153E">
            <w:r w:rsidRPr="00C81463">
              <w:rPr>
                <w:rFonts w:eastAsiaTheme="minorEastAsia"/>
                <w:color w:val="262626"/>
                <w:lang w:eastAsia="zh-CN"/>
              </w:rPr>
              <w:t>1.00000</w:t>
            </w:r>
          </w:p>
        </w:tc>
      </w:tr>
      <w:tr w:rsidR="00CB2057" w14:paraId="612AB900" w14:textId="77777777" w:rsidTr="007077B5">
        <w:trPr>
          <w:trHeight w:hRule="exact" w:val="432"/>
        </w:trPr>
        <w:tc>
          <w:tcPr>
            <w:tcW w:w="1456" w:type="dxa"/>
            <w:vMerge w:val="restart"/>
            <w:tcBorders>
              <w:top w:val="single" w:sz="12" w:space="0" w:color="auto"/>
              <w:left w:val="single" w:sz="12" w:space="0" w:color="auto"/>
              <w:bottom w:val="single" w:sz="6" w:space="0" w:color="auto"/>
              <w:right w:val="single" w:sz="6" w:space="0" w:color="auto"/>
            </w:tcBorders>
            <w:vAlign w:val="center"/>
          </w:tcPr>
          <w:p w14:paraId="60592C68" w14:textId="77777777" w:rsidR="00CB2057" w:rsidRPr="00D875E1" w:rsidRDefault="00CB2057" w:rsidP="0022153E">
            <w:pPr>
              <w:spacing w:after="200" w:line="276" w:lineRule="auto"/>
              <w:jc w:val="center"/>
              <w:rPr>
                <w:rFonts w:eastAsia="PMingLiU"/>
                <w:b/>
                <w:lang w:eastAsia="zh-TW"/>
              </w:rPr>
            </w:pPr>
            <w:r w:rsidRPr="00D875E1">
              <w:rPr>
                <w:rFonts w:eastAsia="PMingLiU"/>
                <w:b/>
                <w:lang w:eastAsia="zh-TW"/>
              </w:rPr>
              <w:t>Slope</w:t>
            </w:r>
          </w:p>
        </w:tc>
        <w:tc>
          <w:tcPr>
            <w:tcW w:w="1422" w:type="dxa"/>
            <w:tcBorders>
              <w:top w:val="single" w:sz="12" w:space="0" w:color="auto"/>
              <w:left w:val="single" w:sz="6" w:space="0" w:color="auto"/>
              <w:bottom w:val="single" w:sz="6" w:space="0" w:color="auto"/>
              <w:right w:val="single" w:sz="6" w:space="0" w:color="auto"/>
            </w:tcBorders>
            <w:vAlign w:val="center"/>
          </w:tcPr>
          <w:p w14:paraId="58097882" w14:textId="77777777" w:rsidR="00CB2057" w:rsidRPr="00C81463" w:rsidRDefault="00CB2057" w:rsidP="0022153E">
            <w:pPr>
              <w:spacing w:after="200" w:line="276" w:lineRule="auto"/>
              <w:rPr>
                <w:rFonts w:eastAsia="PMingLiU"/>
                <w:lang w:eastAsia="zh-TW"/>
              </w:rPr>
            </w:pPr>
            <w:r w:rsidRPr="00C81463">
              <w:rPr>
                <w:rFonts w:eastAsia="PMingLiU"/>
                <w:lang w:eastAsia="zh-TW"/>
              </w:rPr>
              <w:t>Sample size</w:t>
            </w:r>
          </w:p>
        </w:tc>
        <w:tc>
          <w:tcPr>
            <w:tcW w:w="1438" w:type="dxa"/>
            <w:tcBorders>
              <w:top w:val="single" w:sz="12" w:space="0" w:color="auto"/>
              <w:left w:val="single" w:sz="6" w:space="0" w:color="auto"/>
              <w:bottom w:val="single" w:sz="6" w:space="0" w:color="auto"/>
              <w:right w:val="single" w:sz="6" w:space="0" w:color="auto"/>
            </w:tcBorders>
            <w:vAlign w:val="center"/>
          </w:tcPr>
          <w:p w14:paraId="7E60EE30" w14:textId="77777777" w:rsidR="00CB2057" w:rsidRPr="00C81463" w:rsidRDefault="00CB2057" w:rsidP="0022153E">
            <w:pPr>
              <w:spacing w:after="200" w:line="276" w:lineRule="auto"/>
              <w:rPr>
                <w:rFonts w:eastAsia="PMingLiU"/>
                <w:lang w:eastAsia="zh-TW"/>
              </w:rPr>
            </w:pPr>
          </w:p>
        </w:tc>
        <w:tc>
          <w:tcPr>
            <w:tcW w:w="1438" w:type="dxa"/>
            <w:tcBorders>
              <w:top w:val="single" w:sz="12" w:space="0" w:color="auto"/>
              <w:left w:val="single" w:sz="6" w:space="0" w:color="auto"/>
              <w:bottom w:val="single" w:sz="6" w:space="0" w:color="auto"/>
              <w:right w:val="single" w:sz="6" w:space="0" w:color="auto"/>
            </w:tcBorders>
            <w:vAlign w:val="center"/>
          </w:tcPr>
          <w:p w14:paraId="679E94E8" w14:textId="77777777" w:rsidR="00CB2057" w:rsidRPr="00C81463" w:rsidRDefault="00CB2057" w:rsidP="0022153E">
            <w:pPr>
              <w:spacing w:after="200" w:line="276" w:lineRule="auto"/>
              <w:rPr>
                <w:rFonts w:eastAsia="PMingLiU"/>
                <w:lang w:eastAsia="zh-TW"/>
              </w:rPr>
            </w:pPr>
            <w:r w:rsidRPr="00C81463">
              <w:rPr>
                <w:rFonts w:eastAsia="PMingLiU"/>
                <w:lang w:eastAsia="zh-TW"/>
              </w:rPr>
              <w:t>169</w:t>
            </w:r>
          </w:p>
        </w:tc>
        <w:tc>
          <w:tcPr>
            <w:tcW w:w="1428" w:type="dxa"/>
            <w:tcBorders>
              <w:top w:val="single" w:sz="12" w:space="0" w:color="auto"/>
              <w:left w:val="single" w:sz="6" w:space="0" w:color="auto"/>
              <w:bottom w:val="single" w:sz="6" w:space="0" w:color="auto"/>
              <w:right w:val="single" w:sz="6" w:space="0" w:color="auto"/>
            </w:tcBorders>
            <w:vAlign w:val="center"/>
          </w:tcPr>
          <w:p w14:paraId="49C370A8" w14:textId="77777777" w:rsidR="00CB2057" w:rsidRPr="00C81463" w:rsidRDefault="00CB2057" w:rsidP="0022153E">
            <w:pPr>
              <w:spacing w:after="200" w:line="276" w:lineRule="auto"/>
              <w:rPr>
                <w:rFonts w:eastAsia="PMingLiU"/>
                <w:lang w:eastAsia="zh-TW"/>
              </w:rPr>
            </w:pPr>
            <w:r w:rsidRPr="00C81463">
              <w:rPr>
                <w:rFonts w:eastAsia="PMingLiU"/>
                <w:lang w:eastAsia="zh-TW"/>
              </w:rPr>
              <w:t>272</w:t>
            </w:r>
          </w:p>
        </w:tc>
        <w:tc>
          <w:tcPr>
            <w:tcW w:w="1428" w:type="dxa"/>
            <w:tcBorders>
              <w:top w:val="single" w:sz="12" w:space="0" w:color="auto"/>
              <w:left w:val="single" w:sz="6" w:space="0" w:color="auto"/>
              <w:bottom w:val="single" w:sz="6" w:space="0" w:color="auto"/>
              <w:right w:val="single" w:sz="12" w:space="0" w:color="auto"/>
            </w:tcBorders>
            <w:vAlign w:val="center"/>
          </w:tcPr>
          <w:p w14:paraId="69C5B7D8" w14:textId="77777777" w:rsidR="00CB2057" w:rsidRPr="00C81463" w:rsidRDefault="00CB2057" w:rsidP="0022153E">
            <w:pPr>
              <w:spacing w:after="200" w:line="276" w:lineRule="auto"/>
              <w:rPr>
                <w:rFonts w:eastAsia="PMingLiU"/>
                <w:lang w:eastAsia="zh-TW"/>
              </w:rPr>
            </w:pPr>
            <w:r w:rsidRPr="00C81463">
              <w:rPr>
                <w:rFonts w:eastAsia="PMingLiU"/>
                <w:lang w:eastAsia="zh-TW"/>
              </w:rPr>
              <w:t>153</w:t>
            </w:r>
          </w:p>
        </w:tc>
      </w:tr>
      <w:tr w:rsidR="00CB2057" w14:paraId="16ED9A0C" w14:textId="77777777" w:rsidTr="007077B5">
        <w:trPr>
          <w:trHeight w:hRule="exact" w:val="432"/>
        </w:trPr>
        <w:tc>
          <w:tcPr>
            <w:tcW w:w="1456" w:type="dxa"/>
            <w:vMerge/>
            <w:tcBorders>
              <w:top w:val="single" w:sz="6" w:space="0" w:color="auto"/>
              <w:left w:val="single" w:sz="12" w:space="0" w:color="auto"/>
              <w:bottom w:val="single" w:sz="6" w:space="0" w:color="auto"/>
              <w:right w:val="single" w:sz="6" w:space="0" w:color="auto"/>
            </w:tcBorders>
          </w:tcPr>
          <w:p w14:paraId="3F08258B" w14:textId="77777777" w:rsidR="00CB2057" w:rsidRDefault="00CB2057" w:rsidP="0022153E">
            <w:pPr>
              <w:spacing w:after="200" w:line="276" w:lineRule="auto"/>
              <w:jc w:val="both"/>
              <w:rPr>
                <w:rFonts w:eastAsia="PMingLiU"/>
                <w:lang w:eastAsia="zh-TW"/>
              </w:rPr>
            </w:pPr>
          </w:p>
        </w:tc>
        <w:tc>
          <w:tcPr>
            <w:tcW w:w="1422" w:type="dxa"/>
            <w:tcBorders>
              <w:top w:val="single" w:sz="6" w:space="0" w:color="auto"/>
              <w:left w:val="single" w:sz="6" w:space="0" w:color="auto"/>
              <w:bottom w:val="single" w:sz="6" w:space="0" w:color="auto"/>
              <w:right w:val="single" w:sz="6" w:space="0" w:color="auto"/>
            </w:tcBorders>
            <w:vAlign w:val="center"/>
          </w:tcPr>
          <w:p w14:paraId="36951898" w14:textId="77777777" w:rsidR="00CB2057" w:rsidRPr="00C81463" w:rsidRDefault="00CB2057" w:rsidP="0022153E">
            <w:pPr>
              <w:spacing w:after="200" w:line="276" w:lineRule="auto"/>
              <w:rPr>
                <w:rFonts w:eastAsia="PMingLiU"/>
                <w:lang w:eastAsia="zh-TW"/>
              </w:rPr>
            </w:pPr>
          </w:p>
        </w:tc>
        <w:tc>
          <w:tcPr>
            <w:tcW w:w="1438" w:type="dxa"/>
            <w:tcBorders>
              <w:top w:val="single" w:sz="6" w:space="0" w:color="auto"/>
              <w:left w:val="single" w:sz="6" w:space="0" w:color="auto"/>
              <w:bottom w:val="single" w:sz="6" w:space="0" w:color="auto"/>
              <w:right w:val="single" w:sz="6" w:space="0" w:color="auto"/>
            </w:tcBorders>
            <w:vAlign w:val="center"/>
          </w:tcPr>
          <w:p w14:paraId="10DD438E" w14:textId="77777777" w:rsidR="00CB2057" w:rsidRPr="00C81463" w:rsidRDefault="00CB2057" w:rsidP="0022153E">
            <w:pPr>
              <w:spacing w:after="200" w:line="276" w:lineRule="auto"/>
              <w:rPr>
                <w:rFonts w:eastAsia="PMingLiU"/>
                <w:lang w:eastAsia="zh-TW"/>
              </w:rPr>
            </w:pPr>
            <w:r w:rsidRPr="00C81463">
              <w:rPr>
                <w:rFonts w:eastAsia="PMingLiU"/>
                <w:lang w:eastAsia="zh-TW"/>
              </w:rPr>
              <w:t>Group</w:t>
            </w:r>
          </w:p>
        </w:tc>
        <w:tc>
          <w:tcPr>
            <w:tcW w:w="1438" w:type="dxa"/>
            <w:tcBorders>
              <w:top w:val="single" w:sz="6" w:space="0" w:color="auto"/>
              <w:left w:val="single" w:sz="6" w:space="0" w:color="auto"/>
              <w:bottom w:val="single" w:sz="6" w:space="0" w:color="auto"/>
              <w:right w:val="single" w:sz="6" w:space="0" w:color="auto"/>
            </w:tcBorders>
            <w:vAlign w:val="center"/>
          </w:tcPr>
          <w:p w14:paraId="13756B3E" w14:textId="77777777" w:rsidR="00CB2057" w:rsidRPr="00C81463" w:rsidRDefault="00CB2057" w:rsidP="0022153E">
            <w:pPr>
              <w:spacing w:after="200" w:line="276" w:lineRule="auto"/>
              <w:rPr>
                <w:rFonts w:eastAsia="PMingLiU"/>
                <w:lang w:eastAsia="zh-TW"/>
              </w:rPr>
            </w:pPr>
            <w:r w:rsidRPr="00C81463">
              <w:rPr>
                <w:rFonts w:eastAsia="PMingLiU"/>
                <w:lang w:eastAsia="zh-TW"/>
              </w:rPr>
              <w:t>Unsorted</w:t>
            </w:r>
          </w:p>
        </w:tc>
        <w:tc>
          <w:tcPr>
            <w:tcW w:w="1428" w:type="dxa"/>
            <w:tcBorders>
              <w:top w:val="single" w:sz="6" w:space="0" w:color="auto"/>
              <w:left w:val="single" w:sz="6" w:space="0" w:color="auto"/>
              <w:bottom w:val="single" w:sz="6" w:space="0" w:color="auto"/>
              <w:right w:val="single" w:sz="6" w:space="0" w:color="auto"/>
            </w:tcBorders>
            <w:vAlign w:val="center"/>
          </w:tcPr>
          <w:p w14:paraId="1A9FD609" w14:textId="77777777" w:rsidR="00CB2057" w:rsidRPr="00C81463" w:rsidRDefault="00CB2057" w:rsidP="0022153E">
            <w:pPr>
              <w:spacing w:after="200" w:line="276" w:lineRule="auto"/>
              <w:rPr>
                <w:rFonts w:eastAsia="PMingLiU"/>
                <w:lang w:eastAsia="zh-TW"/>
              </w:rPr>
            </w:pPr>
            <w:r w:rsidRPr="00C81463">
              <w:rPr>
                <w:rFonts w:eastAsia="PMingLiU"/>
                <w:lang w:eastAsia="zh-TW"/>
              </w:rPr>
              <w:t>G</w:t>
            </w:r>
            <w:r w:rsidRPr="00C81463">
              <w:rPr>
                <w:rFonts w:eastAsia="PMingLiU"/>
                <w:vertAlign w:val="subscript"/>
                <w:lang w:eastAsia="zh-TW"/>
              </w:rPr>
              <w:t>0</w:t>
            </w:r>
            <w:r w:rsidRPr="00C81463">
              <w:rPr>
                <w:rFonts w:eastAsia="PMingLiU"/>
                <w:lang w:eastAsia="zh-TW"/>
              </w:rPr>
              <w:t>/G</w:t>
            </w:r>
            <w:r w:rsidRPr="00C81463">
              <w:rPr>
                <w:rFonts w:eastAsia="PMingLiU"/>
                <w:vertAlign w:val="subscript"/>
                <w:lang w:eastAsia="zh-TW"/>
              </w:rPr>
              <w:t>1</w:t>
            </w:r>
          </w:p>
        </w:tc>
        <w:tc>
          <w:tcPr>
            <w:tcW w:w="1428" w:type="dxa"/>
            <w:tcBorders>
              <w:top w:val="single" w:sz="6" w:space="0" w:color="auto"/>
              <w:left w:val="single" w:sz="6" w:space="0" w:color="auto"/>
              <w:bottom w:val="single" w:sz="6" w:space="0" w:color="auto"/>
              <w:right w:val="single" w:sz="12" w:space="0" w:color="auto"/>
            </w:tcBorders>
            <w:vAlign w:val="center"/>
          </w:tcPr>
          <w:p w14:paraId="00E2C6B4" w14:textId="77777777" w:rsidR="00CB2057" w:rsidRPr="00C81463" w:rsidRDefault="00CB2057" w:rsidP="0022153E">
            <w:pPr>
              <w:spacing w:after="200" w:line="276" w:lineRule="auto"/>
              <w:rPr>
                <w:rFonts w:eastAsia="PMingLiU"/>
                <w:lang w:eastAsia="zh-TW"/>
              </w:rPr>
            </w:pPr>
            <w:r w:rsidRPr="00C81463">
              <w:rPr>
                <w:rFonts w:eastAsia="PMingLiU"/>
                <w:lang w:eastAsia="zh-TW"/>
              </w:rPr>
              <w:t>G</w:t>
            </w:r>
            <w:r w:rsidRPr="00C81463">
              <w:rPr>
                <w:rFonts w:eastAsia="PMingLiU"/>
                <w:vertAlign w:val="subscript"/>
                <w:lang w:eastAsia="zh-TW"/>
              </w:rPr>
              <w:t>2</w:t>
            </w:r>
            <w:r w:rsidRPr="00C81463">
              <w:rPr>
                <w:rFonts w:eastAsia="PMingLiU"/>
                <w:lang w:eastAsia="zh-TW"/>
              </w:rPr>
              <w:t>/M</w:t>
            </w:r>
          </w:p>
        </w:tc>
      </w:tr>
      <w:tr w:rsidR="00CB2057" w14:paraId="7C833BB3" w14:textId="77777777" w:rsidTr="007077B5">
        <w:trPr>
          <w:trHeight w:hRule="exact" w:val="432"/>
        </w:trPr>
        <w:tc>
          <w:tcPr>
            <w:tcW w:w="1456" w:type="dxa"/>
            <w:vMerge/>
            <w:tcBorders>
              <w:top w:val="single" w:sz="6" w:space="0" w:color="auto"/>
              <w:left w:val="single" w:sz="12" w:space="0" w:color="auto"/>
              <w:bottom w:val="single" w:sz="6" w:space="0" w:color="auto"/>
              <w:right w:val="single" w:sz="6" w:space="0" w:color="auto"/>
            </w:tcBorders>
          </w:tcPr>
          <w:p w14:paraId="343B69BF" w14:textId="77777777" w:rsidR="00CB2057" w:rsidRDefault="00CB2057" w:rsidP="0022153E">
            <w:pPr>
              <w:spacing w:after="200" w:line="276" w:lineRule="auto"/>
              <w:jc w:val="both"/>
              <w:rPr>
                <w:rFonts w:eastAsia="PMingLiU"/>
                <w:lang w:eastAsia="zh-TW"/>
              </w:rPr>
            </w:pPr>
          </w:p>
        </w:tc>
        <w:tc>
          <w:tcPr>
            <w:tcW w:w="1422" w:type="dxa"/>
            <w:tcBorders>
              <w:top w:val="single" w:sz="6" w:space="0" w:color="auto"/>
              <w:left w:val="single" w:sz="6" w:space="0" w:color="auto"/>
              <w:bottom w:val="single" w:sz="6" w:space="0" w:color="auto"/>
              <w:right w:val="single" w:sz="6" w:space="0" w:color="auto"/>
            </w:tcBorders>
            <w:vAlign w:val="center"/>
          </w:tcPr>
          <w:p w14:paraId="665489E1" w14:textId="77777777" w:rsidR="00CB2057" w:rsidRPr="00C81463" w:rsidRDefault="00CB2057" w:rsidP="0022153E">
            <w:pPr>
              <w:spacing w:after="200" w:line="276" w:lineRule="auto"/>
              <w:rPr>
                <w:rFonts w:eastAsia="PMingLiU"/>
                <w:lang w:eastAsia="zh-TW"/>
              </w:rPr>
            </w:pPr>
            <w:r w:rsidRPr="00C81463">
              <w:rPr>
                <w:rFonts w:eastAsia="PMingLiU"/>
                <w:lang w:eastAsia="zh-TW"/>
              </w:rPr>
              <w:t>169</w:t>
            </w:r>
          </w:p>
        </w:tc>
        <w:tc>
          <w:tcPr>
            <w:tcW w:w="1438" w:type="dxa"/>
            <w:tcBorders>
              <w:top w:val="single" w:sz="6" w:space="0" w:color="auto"/>
              <w:left w:val="single" w:sz="6" w:space="0" w:color="auto"/>
              <w:bottom w:val="single" w:sz="6" w:space="0" w:color="auto"/>
              <w:right w:val="single" w:sz="6" w:space="0" w:color="auto"/>
            </w:tcBorders>
            <w:vAlign w:val="center"/>
          </w:tcPr>
          <w:p w14:paraId="543A7BDA" w14:textId="77777777" w:rsidR="00CB2057" w:rsidRPr="00C81463" w:rsidRDefault="00CB2057" w:rsidP="0022153E">
            <w:pPr>
              <w:spacing w:after="200" w:line="276" w:lineRule="auto"/>
              <w:rPr>
                <w:rFonts w:eastAsia="PMingLiU"/>
                <w:lang w:eastAsia="zh-TW"/>
              </w:rPr>
            </w:pPr>
            <w:r w:rsidRPr="00C81463">
              <w:rPr>
                <w:rFonts w:eastAsia="PMingLiU"/>
                <w:lang w:eastAsia="zh-TW"/>
              </w:rPr>
              <w:t>Unsorted</w:t>
            </w:r>
          </w:p>
        </w:tc>
        <w:tc>
          <w:tcPr>
            <w:tcW w:w="1438" w:type="dxa"/>
            <w:tcBorders>
              <w:top w:val="single" w:sz="6" w:space="0" w:color="auto"/>
              <w:left w:val="single" w:sz="6" w:space="0" w:color="auto"/>
              <w:bottom w:val="single" w:sz="6" w:space="0" w:color="auto"/>
              <w:right w:val="single" w:sz="6" w:space="0" w:color="auto"/>
            </w:tcBorders>
          </w:tcPr>
          <w:p w14:paraId="62AE4D22" w14:textId="77777777" w:rsidR="00CB2057" w:rsidRPr="00C81463" w:rsidRDefault="00CB2057" w:rsidP="0022153E">
            <w:r w:rsidRPr="00C81463">
              <w:rPr>
                <w:rFonts w:eastAsiaTheme="minorEastAsia"/>
                <w:color w:val="262626"/>
                <w:lang w:eastAsia="zh-CN"/>
              </w:rPr>
              <w:t>1.00000</w:t>
            </w:r>
          </w:p>
        </w:tc>
        <w:tc>
          <w:tcPr>
            <w:tcW w:w="1428" w:type="dxa"/>
            <w:tcBorders>
              <w:top w:val="single" w:sz="6" w:space="0" w:color="auto"/>
              <w:left w:val="single" w:sz="6" w:space="0" w:color="auto"/>
              <w:bottom w:val="single" w:sz="6" w:space="0" w:color="auto"/>
              <w:right w:val="single" w:sz="6" w:space="0" w:color="auto"/>
            </w:tcBorders>
          </w:tcPr>
          <w:p w14:paraId="53D2039E" w14:textId="77777777" w:rsidR="00CB2057" w:rsidRPr="00C81463" w:rsidRDefault="00CB2057" w:rsidP="0022153E">
            <w:r w:rsidRPr="00C81463">
              <w:rPr>
                <w:rFonts w:eastAsiaTheme="minorEastAsia"/>
                <w:color w:val="262626"/>
                <w:lang w:eastAsia="zh-CN"/>
              </w:rPr>
              <w:t>0.53004</w:t>
            </w:r>
          </w:p>
        </w:tc>
        <w:tc>
          <w:tcPr>
            <w:tcW w:w="1428" w:type="dxa"/>
            <w:tcBorders>
              <w:top w:val="single" w:sz="6" w:space="0" w:color="auto"/>
              <w:left w:val="single" w:sz="6" w:space="0" w:color="auto"/>
              <w:bottom w:val="single" w:sz="6" w:space="0" w:color="auto"/>
              <w:right w:val="single" w:sz="12" w:space="0" w:color="auto"/>
            </w:tcBorders>
          </w:tcPr>
          <w:p w14:paraId="3AE19E50" w14:textId="77777777" w:rsidR="00CB2057" w:rsidRPr="00C81463" w:rsidRDefault="00CB2057" w:rsidP="0022153E">
            <w:r w:rsidRPr="00C81463">
              <w:rPr>
                <w:rFonts w:eastAsiaTheme="minorEastAsia"/>
                <w:color w:val="262626"/>
                <w:lang w:eastAsia="zh-CN"/>
              </w:rPr>
              <w:t>0.53004</w:t>
            </w:r>
          </w:p>
        </w:tc>
      </w:tr>
      <w:tr w:rsidR="00CB2057" w14:paraId="62D12C65" w14:textId="77777777" w:rsidTr="007077B5">
        <w:trPr>
          <w:trHeight w:hRule="exact" w:val="432"/>
        </w:trPr>
        <w:tc>
          <w:tcPr>
            <w:tcW w:w="1456" w:type="dxa"/>
            <w:vMerge/>
            <w:tcBorders>
              <w:top w:val="single" w:sz="6" w:space="0" w:color="auto"/>
              <w:left w:val="single" w:sz="12" w:space="0" w:color="auto"/>
              <w:bottom w:val="single" w:sz="6" w:space="0" w:color="auto"/>
              <w:right w:val="single" w:sz="6" w:space="0" w:color="auto"/>
            </w:tcBorders>
          </w:tcPr>
          <w:p w14:paraId="51963DA9" w14:textId="77777777" w:rsidR="00CB2057" w:rsidRDefault="00CB2057" w:rsidP="0022153E">
            <w:pPr>
              <w:spacing w:after="200" w:line="276" w:lineRule="auto"/>
              <w:jc w:val="both"/>
              <w:rPr>
                <w:rFonts w:eastAsia="PMingLiU"/>
                <w:lang w:eastAsia="zh-TW"/>
              </w:rPr>
            </w:pPr>
          </w:p>
        </w:tc>
        <w:tc>
          <w:tcPr>
            <w:tcW w:w="1422" w:type="dxa"/>
            <w:tcBorders>
              <w:top w:val="single" w:sz="6" w:space="0" w:color="auto"/>
              <w:left w:val="single" w:sz="6" w:space="0" w:color="auto"/>
              <w:bottom w:val="single" w:sz="6" w:space="0" w:color="auto"/>
              <w:right w:val="single" w:sz="6" w:space="0" w:color="auto"/>
            </w:tcBorders>
            <w:vAlign w:val="center"/>
          </w:tcPr>
          <w:p w14:paraId="0BC84B26" w14:textId="77777777" w:rsidR="00CB2057" w:rsidRPr="00C81463" w:rsidRDefault="00CB2057" w:rsidP="0022153E">
            <w:pPr>
              <w:spacing w:after="200" w:line="276" w:lineRule="auto"/>
              <w:rPr>
                <w:rFonts w:eastAsia="PMingLiU"/>
                <w:lang w:eastAsia="zh-TW"/>
              </w:rPr>
            </w:pPr>
            <w:r w:rsidRPr="00C81463">
              <w:rPr>
                <w:rFonts w:eastAsia="PMingLiU"/>
                <w:lang w:eastAsia="zh-TW"/>
              </w:rPr>
              <w:t>272</w:t>
            </w:r>
          </w:p>
        </w:tc>
        <w:tc>
          <w:tcPr>
            <w:tcW w:w="1438" w:type="dxa"/>
            <w:tcBorders>
              <w:top w:val="single" w:sz="6" w:space="0" w:color="auto"/>
              <w:left w:val="single" w:sz="6" w:space="0" w:color="auto"/>
              <w:bottom w:val="single" w:sz="6" w:space="0" w:color="auto"/>
              <w:right w:val="single" w:sz="6" w:space="0" w:color="auto"/>
            </w:tcBorders>
            <w:vAlign w:val="center"/>
          </w:tcPr>
          <w:p w14:paraId="1DF7A09D" w14:textId="77777777" w:rsidR="00CB2057" w:rsidRPr="00C81463" w:rsidRDefault="00CB2057" w:rsidP="0022153E">
            <w:pPr>
              <w:spacing w:after="200" w:line="276" w:lineRule="auto"/>
              <w:rPr>
                <w:rFonts w:eastAsia="PMingLiU"/>
                <w:lang w:eastAsia="zh-TW"/>
              </w:rPr>
            </w:pPr>
            <w:r w:rsidRPr="00C81463">
              <w:rPr>
                <w:rFonts w:eastAsia="PMingLiU"/>
                <w:lang w:eastAsia="zh-TW"/>
              </w:rPr>
              <w:t>G</w:t>
            </w:r>
            <w:r w:rsidRPr="00C81463">
              <w:rPr>
                <w:rFonts w:eastAsia="PMingLiU"/>
                <w:vertAlign w:val="subscript"/>
                <w:lang w:eastAsia="zh-TW"/>
              </w:rPr>
              <w:t>0</w:t>
            </w:r>
            <w:r w:rsidRPr="00C81463">
              <w:rPr>
                <w:rFonts w:eastAsia="PMingLiU"/>
                <w:lang w:eastAsia="zh-TW"/>
              </w:rPr>
              <w:t>/G</w:t>
            </w:r>
            <w:r w:rsidRPr="00C81463">
              <w:rPr>
                <w:rFonts w:eastAsia="PMingLiU"/>
                <w:vertAlign w:val="subscript"/>
                <w:lang w:eastAsia="zh-TW"/>
              </w:rPr>
              <w:t>1</w:t>
            </w:r>
          </w:p>
        </w:tc>
        <w:tc>
          <w:tcPr>
            <w:tcW w:w="1438" w:type="dxa"/>
            <w:tcBorders>
              <w:top w:val="single" w:sz="6" w:space="0" w:color="auto"/>
              <w:left w:val="single" w:sz="6" w:space="0" w:color="auto"/>
              <w:bottom w:val="single" w:sz="6" w:space="0" w:color="auto"/>
              <w:right w:val="single" w:sz="6" w:space="0" w:color="auto"/>
            </w:tcBorders>
          </w:tcPr>
          <w:p w14:paraId="3FD9562A" w14:textId="77777777" w:rsidR="00CB2057" w:rsidRPr="00C81463" w:rsidRDefault="00CB2057" w:rsidP="0022153E">
            <w:r w:rsidRPr="00C81463">
              <w:rPr>
                <w:rFonts w:eastAsiaTheme="minorEastAsia"/>
                <w:color w:val="262626"/>
                <w:lang w:eastAsia="zh-CN"/>
              </w:rPr>
              <w:t>0.53004</w:t>
            </w:r>
          </w:p>
        </w:tc>
        <w:tc>
          <w:tcPr>
            <w:tcW w:w="1428" w:type="dxa"/>
            <w:tcBorders>
              <w:top w:val="single" w:sz="6" w:space="0" w:color="auto"/>
              <w:left w:val="single" w:sz="6" w:space="0" w:color="auto"/>
              <w:bottom w:val="single" w:sz="6" w:space="0" w:color="auto"/>
              <w:right w:val="single" w:sz="6" w:space="0" w:color="auto"/>
            </w:tcBorders>
          </w:tcPr>
          <w:p w14:paraId="0FCB6CC4" w14:textId="77777777" w:rsidR="00CB2057" w:rsidRPr="00C81463" w:rsidRDefault="00CB2057" w:rsidP="0022153E">
            <w:r w:rsidRPr="00C81463">
              <w:rPr>
                <w:rFonts w:eastAsiaTheme="minorEastAsia"/>
                <w:color w:val="262626"/>
                <w:lang w:eastAsia="zh-CN"/>
              </w:rPr>
              <w:t>1.00000</w:t>
            </w:r>
          </w:p>
        </w:tc>
        <w:tc>
          <w:tcPr>
            <w:tcW w:w="1428" w:type="dxa"/>
            <w:tcBorders>
              <w:top w:val="single" w:sz="6" w:space="0" w:color="auto"/>
              <w:left w:val="single" w:sz="6" w:space="0" w:color="auto"/>
              <w:bottom w:val="single" w:sz="6" w:space="0" w:color="auto"/>
              <w:right w:val="single" w:sz="12" w:space="0" w:color="auto"/>
            </w:tcBorders>
          </w:tcPr>
          <w:p w14:paraId="0A185713" w14:textId="77777777" w:rsidR="00CB2057" w:rsidRPr="00C81463" w:rsidRDefault="00CB2057" w:rsidP="0022153E">
            <w:r w:rsidRPr="00C81463">
              <w:rPr>
                <w:rFonts w:eastAsiaTheme="minorEastAsia"/>
                <w:color w:val="262626"/>
                <w:lang w:eastAsia="zh-CN"/>
              </w:rPr>
              <w:t>1.00000</w:t>
            </w:r>
          </w:p>
        </w:tc>
      </w:tr>
      <w:tr w:rsidR="00CB2057" w14:paraId="6225E969" w14:textId="77777777" w:rsidTr="007077B5">
        <w:trPr>
          <w:trHeight w:hRule="exact" w:val="432"/>
        </w:trPr>
        <w:tc>
          <w:tcPr>
            <w:tcW w:w="1456" w:type="dxa"/>
            <w:vMerge/>
            <w:tcBorders>
              <w:top w:val="single" w:sz="6" w:space="0" w:color="auto"/>
              <w:left w:val="single" w:sz="12" w:space="0" w:color="auto"/>
              <w:bottom w:val="single" w:sz="12" w:space="0" w:color="auto"/>
              <w:right w:val="single" w:sz="6" w:space="0" w:color="auto"/>
            </w:tcBorders>
          </w:tcPr>
          <w:p w14:paraId="0DA11D40" w14:textId="77777777" w:rsidR="00CB2057" w:rsidRDefault="00CB2057" w:rsidP="0022153E">
            <w:pPr>
              <w:spacing w:after="200" w:line="276" w:lineRule="auto"/>
              <w:jc w:val="both"/>
              <w:rPr>
                <w:rFonts w:eastAsia="PMingLiU"/>
                <w:lang w:eastAsia="zh-TW"/>
              </w:rPr>
            </w:pPr>
          </w:p>
        </w:tc>
        <w:tc>
          <w:tcPr>
            <w:tcW w:w="1422" w:type="dxa"/>
            <w:tcBorders>
              <w:top w:val="single" w:sz="6" w:space="0" w:color="auto"/>
              <w:left w:val="single" w:sz="6" w:space="0" w:color="auto"/>
              <w:bottom w:val="single" w:sz="12" w:space="0" w:color="auto"/>
              <w:right w:val="single" w:sz="6" w:space="0" w:color="auto"/>
            </w:tcBorders>
            <w:vAlign w:val="center"/>
          </w:tcPr>
          <w:p w14:paraId="78EBCBB5" w14:textId="77777777" w:rsidR="00CB2057" w:rsidRPr="00C81463" w:rsidRDefault="00CB2057" w:rsidP="0022153E">
            <w:pPr>
              <w:spacing w:after="200" w:line="276" w:lineRule="auto"/>
              <w:rPr>
                <w:rFonts w:eastAsia="PMingLiU"/>
                <w:lang w:eastAsia="zh-TW"/>
              </w:rPr>
            </w:pPr>
            <w:r w:rsidRPr="00C81463">
              <w:rPr>
                <w:rFonts w:eastAsia="PMingLiU"/>
                <w:lang w:eastAsia="zh-TW"/>
              </w:rPr>
              <w:t>153</w:t>
            </w:r>
          </w:p>
        </w:tc>
        <w:tc>
          <w:tcPr>
            <w:tcW w:w="1438" w:type="dxa"/>
            <w:tcBorders>
              <w:top w:val="single" w:sz="6" w:space="0" w:color="auto"/>
              <w:left w:val="single" w:sz="6" w:space="0" w:color="auto"/>
              <w:bottom w:val="single" w:sz="12" w:space="0" w:color="auto"/>
              <w:right w:val="single" w:sz="6" w:space="0" w:color="auto"/>
            </w:tcBorders>
            <w:vAlign w:val="center"/>
          </w:tcPr>
          <w:p w14:paraId="08F2C615" w14:textId="77777777" w:rsidR="00CB2057" w:rsidRPr="00C81463" w:rsidRDefault="00CB2057" w:rsidP="0022153E">
            <w:pPr>
              <w:spacing w:after="200" w:line="276" w:lineRule="auto"/>
              <w:rPr>
                <w:rFonts w:eastAsia="PMingLiU"/>
                <w:lang w:eastAsia="zh-TW"/>
              </w:rPr>
            </w:pPr>
            <w:r w:rsidRPr="00C81463">
              <w:rPr>
                <w:rFonts w:eastAsia="PMingLiU"/>
                <w:lang w:eastAsia="zh-TW"/>
              </w:rPr>
              <w:t>G</w:t>
            </w:r>
            <w:r w:rsidRPr="00C81463">
              <w:rPr>
                <w:rFonts w:eastAsia="PMingLiU"/>
                <w:vertAlign w:val="subscript"/>
                <w:lang w:eastAsia="zh-TW"/>
              </w:rPr>
              <w:t>2</w:t>
            </w:r>
            <w:r w:rsidRPr="00C81463">
              <w:rPr>
                <w:rFonts w:eastAsia="PMingLiU"/>
                <w:lang w:eastAsia="zh-TW"/>
              </w:rPr>
              <w:t>/M</w:t>
            </w:r>
          </w:p>
        </w:tc>
        <w:tc>
          <w:tcPr>
            <w:tcW w:w="1438" w:type="dxa"/>
            <w:tcBorders>
              <w:top w:val="single" w:sz="6" w:space="0" w:color="auto"/>
              <w:left w:val="single" w:sz="6" w:space="0" w:color="auto"/>
              <w:bottom w:val="single" w:sz="12" w:space="0" w:color="auto"/>
              <w:right w:val="single" w:sz="6" w:space="0" w:color="auto"/>
            </w:tcBorders>
          </w:tcPr>
          <w:p w14:paraId="64A5D9AF" w14:textId="77777777" w:rsidR="00CB2057" w:rsidRPr="00C81463" w:rsidRDefault="00CB2057" w:rsidP="0022153E">
            <w:r w:rsidRPr="00C81463">
              <w:rPr>
                <w:rFonts w:eastAsiaTheme="minorEastAsia"/>
                <w:color w:val="262626"/>
                <w:lang w:eastAsia="zh-CN"/>
              </w:rPr>
              <w:t>0.53004</w:t>
            </w:r>
          </w:p>
        </w:tc>
        <w:tc>
          <w:tcPr>
            <w:tcW w:w="1428" w:type="dxa"/>
            <w:tcBorders>
              <w:top w:val="single" w:sz="6" w:space="0" w:color="auto"/>
              <w:left w:val="single" w:sz="6" w:space="0" w:color="auto"/>
              <w:bottom w:val="single" w:sz="12" w:space="0" w:color="auto"/>
              <w:right w:val="single" w:sz="6" w:space="0" w:color="auto"/>
            </w:tcBorders>
          </w:tcPr>
          <w:p w14:paraId="499D0868" w14:textId="77777777" w:rsidR="00CB2057" w:rsidRPr="00C81463" w:rsidRDefault="00CB2057" w:rsidP="0022153E">
            <w:r w:rsidRPr="00C81463">
              <w:rPr>
                <w:rFonts w:eastAsiaTheme="minorEastAsia"/>
                <w:color w:val="262626"/>
                <w:lang w:eastAsia="zh-CN"/>
              </w:rPr>
              <w:t>1.00000</w:t>
            </w:r>
          </w:p>
        </w:tc>
        <w:tc>
          <w:tcPr>
            <w:tcW w:w="1428" w:type="dxa"/>
            <w:tcBorders>
              <w:top w:val="single" w:sz="6" w:space="0" w:color="auto"/>
              <w:left w:val="single" w:sz="6" w:space="0" w:color="auto"/>
              <w:bottom w:val="single" w:sz="12" w:space="0" w:color="auto"/>
              <w:right w:val="single" w:sz="12" w:space="0" w:color="auto"/>
            </w:tcBorders>
          </w:tcPr>
          <w:p w14:paraId="285864F6" w14:textId="77777777" w:rsidR="00CB2057" w:rsidRPr="00C81463" w:rsidRDefault="00CB2057" w:rsidP="0022153E">
            <w:r w:rsidRPr="00C81463">
              <w:rPr>
                <w:rFonts w:eastAsiaTheme="minorEastAsia"/>
                <w:color w:val="262626"/>
                <w:lang w:eastAsia="zh-CN"/>
              </w:rPr>
              <w:t>1.00000</w:t>
            </w:r>
          </w:p>
        </w:tc>
      </w:tr>
      <w:tr w:rsidR="00CB2057" w14:paraId="7F66CF6E" w14:textId="77777777" w:rsidTr="007077B5">
        <w:trPr>
          <w:trHeight w:hRule="exact" w:val="432"/>
        </w:trPr>
        <w:tc>
          <w:tcPr>
            <w:tcW w:w="1456" w:type="dxa"/>
            <w:vMerge w:val="restart"/>
            <w:tcBorders>
              <w:top w:val="single" w:sz="12" w:space="0" w:color="auto"/>
              <w:left w:val="single" w:sz="12" w:space="0" w:color="auto"/>
              <w:right w:val="single" w:sz="6" w:space="0" w:color="auto"/>
            </w:tcBorders>
            <w:vAlign w:val="center"/>
          </w:tcPr>
          <w:p w14:paraId="63785C40" w14:textId="77777777" w:rsidR="00CB2057" w:rsidRPr="00D875E1" w:rsidRDefault="00CB2057" w:rsidP="0022153E">
            <w:pPr>
              <w:spacing w:after="200" w:line="276" w:lineRule="auto"/>
              <w:jc w:val="center"/>
              <w:rPr>
                <w:rFonts w:eastAsia="PMingLiU"/>
                <w:b/>
                <w:lang w:eastAsia="zh-TW"/>
              </w:rPr>
            </w:pPr>
            <w:r>
              <w:rPr>
                <w:rFonts w:eastAsia="PMingLiU"/>
                <w:b/>
                <w:lang w:eastAsia="zh-TW"/>
              </w:rPr>
              <w:t>Midpoint</w:t>
            </w:r>
          </w:p>
        </w:tc>
        <w:tc>
          <w:tcPr>
            <w:tcW w:w="1422" w:type="dxa"/>
            <w:tcBorders>
              <w:top w:val="single" w:sz="12" w:space="0" w:color="auto"/>
              <w:left w:val="single" w:sz="6" w:space="0" w:color="auto"/>
              <w:bottom w:val="single" w:sz="6" w:space="0" w:color="auto"/>
              <w:right w:val="single" w:sz="6" w:space="0" w:color="auto"/>
            </w:tcBorders>
            <w:vAlign w:val="center"/>
          </w:tcPr>
          <w:p w14:paraId="1B77EDCD" w14:textId="77777777" w:rsidR="00CB2057" w:rsidRPr="00C81463" w:rsidRDefault="00CB2057" w:rsidP="0022153E">
            <w:pPr>
              <w:spacing w:after="200" w:line="276" w:lineRule="auto"/>
              <w:rPr>
                <w:rFonts w:eastAsia="PMingLiU"/>
                <w:lang w:eastAsia="zh-TW"/>
              </w:rPr>
            </w:pPr>
            <w:r w:rsidRPr="00C81463">
              <w:rPr>
                <w:rFonts w:eastAsia="PMingLiU"/>
                <w:lang w:eastAsia="zh-TW"/>
              </w:rPr>
              <w:t>Sample size</w:t>
            </w:r>
          </w:p>
        </w:tc>
        <w:tc>
          <w:tcPr>
            <w:tcW w:w="1438" w:type="dxa"/>
            <w:tcBorders>
              <w:top w:val="single" w:sz="12" w:space="0" w:color="auto"/>
              <w:left w:val="single" w:sz="6" w:space="0" w:color="auto"/>
              <w:bottom w:val="single" w:sz="6" w:space="0" w:color="auto"/>
              <w:right w:val="single" w:sz="6" w:space="0" w:color="auto"/>
            </w:tcBorders>
            <w:vAlign w:val="center"/>
          </w:tcPr>
          <w:p w14:paraId="62EA9030" w14:textId="77777777" w:rsidR="00CB2057" w:rsidRPr="00C81463" w:rsidRDefault="00CB2057" w:rsidP="0022153E">
            <w:pPr>
              <w:spacing w:after="200" w:line="276" w:lineRule="auto"/>
              <w:rPr>
                <w:rFonts w:eastAsia="PMingLiU"/>
                <w:lang w:eastAsia="zh-TW"/>
              </w:rPr>
            </w:pPr>
          </w:p>
        </w:tc>
        <w:tc>
          <w:tcPr>
            <w:tcW w:w="1438" w:type="dxa"/>
            <w:tcBorders>
              <w:top w:val="single" w:sz="12" w:space="0" w:color="auto"/>
              <w:left w:val="single" w:sz="6" w:space="0" w:color="auto"/>
              <w:bottom w:val="single" w:sz="6" w:space="0" w:color="auto"/>
              <w:right w:val="single" w:sz="6" w:space="0" w:color="auto"/>
            </w:tcBorders>
            <w:vAlign w:val="center"/>
          </w:tcPr>
          <w:p w14:paraId="5BAA5C8D" w14:textId="77777777" w:rsidR="00CB2057" w:rsidRPr="00C81463" w:rsidRDefault="00CB2057" w:rsidP="0022153E">
            <w:pPr>
              <w:spacing w:after="200" w:line="276" w:lineRule="auto"/>
              <w:rPr>
                <w:rFonts w:eastAsia="PMingLiU"/>
                <w:lang w:eastAsia="zh-TW"/>
              </w:rPr>
            </w:pPr>
            <w:r w:rsidRPr="00C81463">
              <w:rPr>
                <w:rFonts w:eastAsia="PMingLiU"/>
                <w:lang w:eastAsia="zh-TW"/>
              </w:rPr>
              <w:t>169</w:t>
            </w:r>
          </w:p>
        </w:tc>
        <w:tc>
          <w:tcPr>
            <w:tcW w:w="1428" w:type="dxa"/>
            <w:tcBorders>
              <w:top w:val="single" w:sz="12" w:space="0" w:color="auto"/>
              <w:left w:val="single" w:sz="6" w:space="0" w:color="auto"/>
              <w:bottom w:val="single" w:sz="6" w:space="0" w:color="auto"/>
              <w:right w:val="single" w:sz="6" w:space="0" w:color="auto"/>
            </w:tcBorders>
            <w:vAlign w:val="center"/>
          </w:tcPr>
          <w:p w14:paraId="31AD6244" w14:textId="77777777" w:rsidR="00CB2057" w:rsidRPr="00C81463" w:rsidRDefault="00CB2057" w:rsidP="0022153E">
            <w:pPr>
              <w:spacing w:after="200" w:line="276" w:lineRule="auto"/>
              <w:rPr>
                <w:rFonts w:eastAsia="PMingLiU"/>
                <w:lang w:eastAsia="zh-TW"/>
              </w:rPr>
            </w:pPr>
            <w:r w:rsidRPr="00C81463">
              <w:rPr>
                <w:rFonts w:eastAsia="PMingLiU"/>
                <w:lang w:eastAsia="zh-TW"/>
              </w:rPr>
              <w:t>272</w:t>
            </w:r>
          </w:p>
        </w:tc>
        <w:tc>
          <w:tcPr>
            <w:tcW w:w="1428" w:type="dxa"/>
            <w:tcBorders>
              <w:top w:val="single" w:sz="12" w:space="0" w:color="auto"/>
              <w:left w:val="single" w:sz="6" w:space="0" w:color="auto"/>
              <w:bottom w:val="single" w:sz="6" w:space="0" w:color="auto"/>
              <w:right w:val="single" w:sz="12" w:space="0" w:color="auto"/>
            </w:tcBorders>
            <w:vAlign w:val="center"/>
          </w:tcPr>
          <w:p w14:paraId="639FAAC2" w14:textId="77777777" w:rsidR="00CB2057" w:rsidRPr="00C81463" w:rsidRDefault="00CB2057" w:rsidP="0022153E">
            <w:pPr>
              <w:spacing w:after="200" w:line="276" w:lineRule="auto"/>
              <w:rPr>
                <w:rFonts w:eastAsia="PMingLiU"/>
                <w:lang w:eastAsia="zh-TW"/>
              </w:rPr>
            </w:pPr>
            <w:r w:rsidRPr="00C81463">
              <w:rPr>
                <w:rFonts w:eastAsia="PMingLiU"/>
                <w:lang w:eastAsia="zh-TW"/>
              </w:rPr>
              <w:t>153</w:t>
            </w:r>
          </w:p>
        </w:tc>
      </w:tr>
      <w:tr w:rsidR="00CB2057" w14:paraId="37B80910" w14:textId="77777777" w:rsidTr="007077B5">
        <w:trPr>
          <w:trHeight w:hRule="exact" w:val="432"/>
        </w:trPr>
        <w:tc>
          <w:tcPr>
            <w:tcW w:w="1456" w:type="dxa"/>
            <w:vMerge/>
            <w:tcBorders>
              <w:left w:val="single" w:sz="12" w:space="0" w:color="auto"/>
              <w:right w:val="single" w:sz="6" w:space="0" w:color="auto"/>
            </w:tcBorders>
            <w:vAlign w:val="center"/>
          </w:tcPr>
          <w:p w14:paraId="2630B1F0" w14:textId="77777777" w:rsidR="00CB2057" w:rsidRPr="00D875E1" w:rsidRDefault="00CB2057" w:rsidP="0022153E">
            <w:pPr>
              <w:spacing w:after="200" w:line="276" w:lineRule="auto"/>
              <w:jc w:val="center"/>
              <w:rPr>
                <w:rFonts w:eastAsia="PMingLiU"/>
                <w:b/>
                <w:lang w:eastAsia="zh-TW"/>
              </w:rPr>
            </w:pPr>
          </w:p>
        </w:tc>
        <w:tc>
          <w:tcPr>
            <w:tcW w:w="1422" w:type="dxa"/>
            <w:tcBorders>
              <w:top w:val="single" w:sz="12" w:space="0" w:color="auto"/>
              <w:left w:val="single" w:sz="6" w:space="0" w:color="auto"/>
              <w:bottom w:val="single" w:sz="6" w:space="0" w:color="auto"/>
              <w:right w:val="single" w:sz="6" w:space="0" w:color="auto"/>
            </w:tcBorders>
            <w:vAlign w:val="center"/>
          </w:tcPr>
          <w:p w14:paraId="35270B25" w14:textId="77777777" w:rsidR="00CB2057" w:rsidRPr="00C81463" w:rsidRDefault="00CB2057" w:rsidP="0022153E">
            <w:pPr>
              <w:spacing w:after="200" w:line="276" w:lineRule="auto"/>
              <w:rPr>
                <w:rFonts w:eastAsia="PMingLiU"/>
                <w:lang w:eastAsia="zh-TW"/>
              </w:rPr>
            </w:pPr>
          </w:p>
        </w:tc>
        <w:tc>
          <w:tcPr>
            <w:tcW w:w="1438" w:type="dxa"/>
            <w:tcBorders>
              <w:top w:val="single" w:sz="12" w:space="0" w:color="auto"/>
              <w:left w:val="single" w:sz="6" w:space="0" w:color="auto"/>
              <w:bottom w:val="single" w:sz="6" w:space="0" w:color="auto"/>
              <w:right w:val="single" w:sz="6" w:space="0" w:color="auto"/>
            </w:tcBorders>
            <w:vAlign w:val="center"/>
          </w:tcPr>
          <w:p w14:paraId="35E364CE" w14:textId="77777777" w:rsidR="00CB2057" w:rsidRPr="00C81463" w:rsidRDefault="00CB2057" w:rsidP="0022153E">
            <w:pPr>
              <w:spacing w:after="200" w:line="276" w:lineRule="auto"/>
              <w:rPr>
                <w:rFonts w:eastAsia="PMingLiU"/>
                <w:lang w:eastAsia="zh-TW"/>
              </w:rPr>
            </w:pPr>
            <w:r w:rsidRPr="00C81463">
              <w:rPr>
                <w:rFonts w:eastAsia="PMingLiU"/>
                <w:lang w:eastAsia="zh-TW"/>
              </w:rPr>
              <w:t>Group</w:t>
            </w:r>
          </w:p>
        </w:tc>
        <w:tc>
          <w:tcPr>
            <w:tcW w:w="1438" w:type="dxa"/>
            <w:tcBorders>
              <w:top w:val="single" w:sz="12" w:space="0" w:color="auto"/>
              <w:left w:val="single" w:sz="6" w:space="0" w:color="auto"/>
              <w:bottom w:val="single" w:sz="6" w:space="0" w:color="auto"/>
              <w:right w:val="single" w:sz="6" w:space="0" w:color="auto"/>
            </w:tcBorders>
            <w:vAlign w:val="center"/>
          </w:tcPr>
          <w:p w14:paraId="6F9F0EEC" w14:textId="77777777" w:rsidR="00CB2057" w:rsidRPr="00C81463" w:rsidRDefault="00CB2057" w:rsidP="0022153E">
            <w:pPr>
              <w:spacing w:after="200" w:line="276" w:lineRule="auto"/>
              <w:rPr>
                <w:rFonts w:eastAsia="PMingLiU"/>
                <w:lang w:eastAsia="zh-TW"/>
              </w:rPr>
            </w:pPr>
            <w:r w:rsidRPr="00C81463">
              <w:rPr>
                <w:rFonts w:eastAsia="PMingLiU"/>
                <w:lang w:eastAsia="zh-TW"/>
              </w:rPr>
              <w:t>Unsorted</w:t>
            </w:r>
          </w:p>
        </w:tc>
        <w:tc>
          <w:tcPr>
            <w:tcW w:w="1428" w:type="dxa"/>
            <w:tcBorders>
              <w:top w:val="single" w:sz="12" w:space="0" w:color="auto"/>
              <w:left w:val="single" w:sz="6" w:space="0" w:color="auto"/>
              <w:bottom w:val="single" w:sz="6" w:space="0" w:color="auto"/>
              <w:right w:val="single" w:sz="6" w:space="0" w:color="auto"/>
            </w:tcBorders>
            <w:vAlign w:val="center"/>
          </w:tcPr>
          <w:p w14:paraId="440C56A4" w14:textId="77777777" w:rsidR="00CB2057" w:rsidRPr="00C81463" w:rsidRDefault="00CB2057" w:rsidP="0022153E">
            <w:pPr>
              <w:spacing w:after="200" w:line="276" w:lineRule="auto"/>
              <w:rPr>
                <w:rFonts w:eastAsia="PMingLiU"/>
                <w:lang w:eastAsia="zh-TW"/>
              </w:rPr>
            </w:pPr>
            <w:r w:rsidRPr="00C81463">
              <w:rPr>
                <w:rFonts w:eastAsia="PMingLiU"/>
                <w:lang w:eastAsia="zh-TW"/>
              </w:rPr>
              <w:t>G</w:t>
            </w:r>
            <w:r w:rsidRPr="00C81463">
              <w:rPr>
                <w:rFonts w:eastAsia="PMingLiU"/>
                <w:vertAlign w:val="subscript"/>
                <w:lang w:eastAsia="zh-TW"/>
              </w:rPr>
              <w:t>0</w:t>
            </w:r>
            <w:r w:rsidRPr="00C81463">
              <w:rPr>
                <w:rFonts w:eastAsia="PMingLiU"/>
                <w:lang w:eastAsia="zh-TW"/>
              </w:rPr>
              <w:t>/G</w:t>
            </w:r>
            <w:r w:rsidRPr="00C81463">
              <w:rPr>
                <w:rFonts w:eastAsia="PMingLiU"/>
                <w:vertAlign w:val="subscript"/>
                <w:lang w:eastAsia="zh-TW"/>
              </w:rPr>
              <w:t>1</w:t>
            </w:r>
          </w:p>
        </w:tc>
        <w:tc>
          <w:tcPr>
            <w:tcW w:w="1428" w:type="dxa"/>
            <w:tcBorders>
              <w:top w:val="single" w:sz="12" w:space="0" w:color="auto"/>
              <w:left w:val="single" w:sz="6" w:space="0" w:color="auto"/>
              <w:bottom w:val="single" w:sz="6" w:space="0" w:color="auto"/>
              <w:right w:val="single" w:sz="12" w:space="0" w:color="auto"/>
            </w:tcBorders>
            <w:vAlign w:val="center"/>
          </w:tcPr>
          <w:p w14:paraId="2864A26D" w14:textId="77777777" w:rsidR="00CB2057" w:rsidRPr="00C81463" w:rsidRDefault="00CB2057" w:rsidP="0022153E">
            <w:pPr>
              <w:spacing w:after="200" w:line="276" w:lineRule="auto"/>
              <w:rPr>
                <w:rFonts w:eastAsia="PMingLiU"/>
                <w:lang w:eastAsia="zh-TW"/>
              </w:rPr>
            </w:pPr>
            <w:r w:rsidRPr="00C81463">
              <w:rPr>
                <w:rFonts w:eastAsia="PMingLiU"/>
                <w:lang w:eastAsia="zh-TW"/>
              </w:rPr>
              <w:t>G</w:t>
            </w:r>
            <w:r w:rsidRPr="00C81463">
              <w:rPr>
                <w:rFonts w:eastAsia="PMingLiU"/>
                <w:vertAlign w:val="subscript"/>
                <w:lang w:eastAsia="zh-TW"/>
              </w:rPr>
              <w:t>2</w:t>
            </w:r>
            <w:r w:rsidRPr="00C81463">
              <w:rPr>
                <w:rFonts w:eastAsia="PMingLiU"/>
                <w:lang w:eastAsia="zh-TW"/>
              </w:rPr>
              <w:t>/M</w:t>
            </w:r>
          </w:p>
        </w:tc>
      </w:tr>
      <w:tr w:rsidR="00CB2057" w14:paraId="67A702D9" w14:textId="77777777" w:rsidTr="007077B5">
        <w:trPr>
          <w:trHeight w:hRule="exact" w:val="432"/>
        </w:trPr>
        <w:tc>
          <w:tcPr>
            <w:tcW w:w="1456" w:type="dxa"/>
            <w:vMerge/>
            <w:tcBorders>
              <w:left w:val="single" w:sz="12" w:space="0" w:color="auto"/>
              <w:right w:val="single" w:sz="6" w:space="0" w:color="auto"/>
            </w:tcBorders>
            <w:vAlign w:val="center"/>
          </w:tcPr>
          <w:p w14:paraId="2A408002" w14:textId="77777777" w:rsidR="00CB2057" w:rsidRPr="00D875E1" w:rsidRDefault="00CB2057" w:rsidP="0022153E">
            <w:pPr>
              <w:spacing w:after="200" w:line="276" w:lineRule="auto"/>
              <w:jc w:val="center"/>
              <w:rPr>
                <w:rFonts w:eastAsia="PMingLiU"/>
                <w:b/>
                <w:lang w:eastAsia="zh-TW"/>
              </w:rPr>
            </w:pPr>
          </w:p>
        </w:tc>
        <w:tc>
          <w:tcPr>
            <w:tcW w:w="1422" w:type="dxa"/>
            <w:tcBorders>
              <w:top w:val="single" w:sz="12" w:space="0" w:color="auto"/>
              <w:left w:val="single" w:sz="6" w:space="0" w:color="auto"/>
              <w:bottom w:val="single" w:sz="6" w:space="0" w:color="auto"/>
              <w:right w:val="single" w:sz="6" w:space="0" w:color="auto"/>
            </w:tcBorders>
            <w:vAlign w:val="center"/>
          </w:tcPr>
          <w:p w14:paraId="077B945D" w14:textId="77777777" w:rsidR="00CB2057" w:rsidRPr="00C81463" w:rsidRDefault="00CB2057" w:rsidP="0022153E">
            <w:pPr>
              <w:spacing w:after="200" w:line="276" w:lineRule="auto"/>
              <w:rPr>
                <w:rFonts w:eastAsia="PMingLiU"/>
                <w:lang w:eastAsia="zh-TW"/>
              </w:rPr>
            </w:pPr>
            <w:r w:rsidRPr="00C81463">
              <w:rPr>
                <w:rFonts w:eastAsia="PMingLiU"/>
                <w:lang w:eastAsia="zh-TW"/>
              </w:rPr>
              <w:t>169</w:t>
            </w:r>
          </w:p>
        </w:tc>
        <w:tc>
          <w:tcPr>
            <w:tcW w:w="1438" w:type="dxa"/>
            <w:tcBorders>
              <w:top w:val="single" w:sz="12" w:space="0" w:color="auto"/>
              <w:left w:val="single" w:sz="6" w:space="0" w:color="auto"/>
              <w:bottom w:val="single" w:sz="6" w:space="0" w:color="auto"/>
              <w:right w:val="single" w:sz="6" w:space="0" w:color="auto"/>
            </w:tcBorders>
            <w:vAlign w:val="center"/>
          </w:tcPr>
          <w:p w14:paraId="2AF759C7" w14:textId="77777777" w:rsidR="00CB2057" w:rsidRPr="00C81463" w:rsidRDefault="00CB2057" w:rsidP="0022153E">
            <w:pPr>
              <w:spacing w:after="200" w:line="276" w:lineRule="auto"/>
              <w:rPr>
                <w:rFonts w:eastAsia="PMingLiU"/>
                <w:lang w:eastAsia="zh-TW"/>
              </w:rPr>
            </w:pPr>
            <w:r w:rsidRPr="00C81463">
              <w:rPr>
                <w:rFonts w:eastAsia="PMingLiU"/>
                <w:lang w:eastAsia="zh-TW"/>
              </w:rPr>
              <w:t>Unsorted</w:t>
            </w:r>
          </w:p>
        </w:tc>
        <w:tc>
          <w:tcPr>
            <w:tcW w:w="1438" w:type="dxa"/>
            <w:tcBorders>
              <w:top w:val="single" w:sz="12" w:space="0" w:color="auto"/>
              <w:left w:val="single" w:sz="6" w:space="0" w:color="auto"/>
              <w:bottom w:val="single" w:sz="6" w:space="0" w:color="auto"/>
              <w:right w:val="single" w:sz="6" w:space="0" w:color="auto"/>
            </w:tcBorders>
          </w:tcPr>
          <w:p w14:paraId="6E3BDE4A" w14:textId="77777777" w:rsidR="00CB2057" w:rsidRPr="00C81463" w:rsidRDefault="00CB2057" w:rsidP="0022153E">
            <w:pPr>
              <w:spacing w:after="200" w:line="276" w:lineRule="auto"/>
              <w:rPr>
                <w:rFonts w:eastAsia="PMingLiU"/>
                <w:lang w:eastAsia="zh-TW"/>
              </w:rPr>
            </w:pPr>
            <w:r w:rsidRPr="00C81463">
              <w:rPr>
                <w:rFonts w:eastAsiaTheme="minorEastAsia"/>
                <w:color w:val="262626"/>
                <w:lang w:eastAsia="zh-CN"/>
              </w:rPr>
              <w:t>1.00000</w:t>
            </w:r>
          </w:p>
        </w:tc>
        <w:tc>
          <w:tcPr>
            <w:tcW w:w="1428" w:type="dxa"/>
            <w:tcBorders>
              <w:top w:val="single" w:sz="12" w:space="0" w:color="auto"/>
              <w:left w:val="single" w:sz="6" w:space="0" w:color="auto"/>
              <w:bottom w:val="single" w:sz="6" w:space="0" w:color="auto"/>
              <w:right w:val="single" w:sz="6" w:space="0" w:color="auto"/>
            </w:tcBorders>
          </w:tcPr>
          <w:p w14:paraId="09CBA32A" w14:textId="77777777" w:rsidR="00CB2057" w:rsidRPr="00C81463" w:rsidRDefault="00CB2057" w:rsidP="0022153E">
            <w:pPr>
              <w:spacing w:after="200" w:line="276" w:lineRule="auto"/>
              <w:rPr>
                <w:rFonts w:eastAsia="PMingLiU"/>
                <w:lang w:eastAsia="zh-TW"/>
              </w:rPr>
            </w:pPr>
            <w:r w:rsidRPr="00C81463">
              <w:rPr>
                <w:rFonts w:eastAsiaTheme="minorEastAsia"/>
                <w:color w:val="262626"/>
                <w:lang w:eastAsia="zh-CN"/>
              </w:rPr>
              <w:t>0.67905</w:t>
            </w:r>
          </w:p>
        </w:tc>
        <w:tc>
          <w:tcPr>
            <w:tcW w:w="1428" w:type="dxa"/>
            <w:tcBorders>
              <w:top w:val="single" w:sz="12" w:space="0" w:color="auto"/>
              <w:left w:val="single" w:sz="6" w:space="0" w:color="auto"/>
              <w:bottom w:val="single" w:sz="6" w:space="0" w:color="auto"/>
              <w:right w:val="single" w:sz="12" w:space="0" w:color="auto"/>
            </w:tcBorders>
          </w:tcPr>
          <w:p w14:paraId="643F337C" w14:textId="77777777" w:rsidR="00CB2057" w:rsidRPr="00C81463" w:rsidRDefault="00CB2057" w:rsidP="0022153E">
            <w:pPr>
              <w:spacing w:after="200" w:line="276" w:lineRule="auto"/>
              <w:rPr>
                <w:rFonts w:eastAsia="PMingLiU"/>
                <w:lang w:eastAsia="zh-TW"/>
              </w:rPr>
            </w:pPr>
            <w:r w:rsidRPr="00C81463">
              <w:rPr>
                <w:rFonts w:eastAsiaTheme="minorEastAsia"/>
                <w:color w:val="262626"/>
                <w:lang w:eastAsia="zh-CN"/>
              </w:rPr>
              <w:t>1.00000</w:t>
            </w:r>
          </w:p>
        </w:tc>
      </w:tr>
      <w:tr w:rsidR="00CB2057" w14:paraId="669B41B9" w14:textId="77777777" w:rsidTr="007077B5">
        <w:trPr>
          <w:trHeight w:hRule="exact" w:val="432"/>
        </w:trPr>
        <w:tc>
          <w:tcPr>
            <w:tcW w:w="1456" w:type="dxa"/>
            <w:vMerge/>
            <w:tcBorders>
              <w:left w:val="single" w:sz="12" w:space="0" w:color="auto"/>
              <w:right w:val="single" w:sz="6" w:space="0" w:color="auto"/>
            </w:tcBorders>
            <w:vAlign w:val="center"/>
          </w:tcPr>
          <w:p w14:paraId="0D2520C4" w14:textId="77777777" w:rsidR="00CB2057" w:rsidRPr="00D875E1" w:rsidRDefault="00CB2057" w:rsidP="0022153E">
            <w:pPr>
              <w:spacing w:after="200" w:line="276" w:lineRule="auto"/>
              <w:jc w:val="center"/>
              <w:rPr>
                <w:rFonts w:eastAsia="PMingLiU"/>
                <w:b/>
                <w:lang w:eastAsia="zh-TW"/>
              </w:rPr>
            </w:pPr>
          </w:p>
        </w:tc>
        <w:tc>
          <w:tcPr>
            <w:tcW w:w="1422" w:type="dxa"/>
            <w:tcBorders>
              <w:top w:val="single" w:sz="12" w:space="0" w:color="auto"/>
              <w:left w:val="single" w:sz="6" w:space="0" w:color="auto"/>
              <w:bottom w:val="single" w:sz="6" w:space="0" w:color="auto"/>
              <w:right w:val="single" w:sz="6" w:space="0" w:color="auto"/>
            </w:tcBorders>
            <w:vAlign w:val="center"/>
          </w:tcPr>
          <w:p w14:paraId="6466C230" w14:textId="77777777" w:rsidR="00CB2057" w:rsidRPr="00C81463" w:rsidRDefault="00CB2057" w:rsidP="0022153E">
            <w:pPr>
              <w:spacing w:after="200" w:line="276" w:lineRule="auto"/>
              <w:rPr>
                <w:rFonts w:eastAsia="PMingLiU"/>
                <w:lang w:eastAsia="zh-TW"/>
              </w:rPr>
            </w:pPr>
            <w:r w:rsidRPr="00C81463">
              <w:rPr>
                <w:rFonts w:eastAsia="PMingLiU"/>
                <w:lang w:eastAsia="zh-TW"/>
              </w:rPr>
              <w:t>272</w:t>
            </w:r>
          </w:p>
        </w:tc>
        <w:tc>
          <w:tcPr>
            <w:tcW w:w="1438" w:type="dxa"/>
            <w:tcBorders>
              <w:top w:val="single" w:sz="12" w:space="0" w:color="auto"/>
              <w:left w:val="single" w:sz="6" w:space="0" w:color="auto"/>
              <w:bottom w:val="single" w:sz="6" w:space="0" w:color="auto"/>
              <w:right w:val="single" w:sz="6" w:space="0" w:color="auto"/>
            </w:tcBorders>
            <w:vAlign w:val="center"/>
          </w:tcPr>
          <w:p w14:paraId="5534941D" w14:textId="77777777" w:rsidR="00CB2057" w:rsidRPr="00C81463" w:rsidRDefault="00CB2057" w:rsidP="0022153E">
            <w:pPr>
              <w:spacing w:after="200" w:line="276" w:lineRule="auto"/>
              <w:rPr>
                <w:rFonts w:eastAsia="PMingLiU"/>
                <w:lang w:eastAsia="zh-TW"/>
              </w:rPr>
            </w:pPr>
            <w:r w:rsidRPr="00C81463">
              <w:rPr>
                <w:rFonts w:eastAsia="PMingLiU"/>
                <w:lang w:eastAsia="zh-TW"/>
              </w:rPr>
              <w:t>G</w:t>
            </w:r>
            <w:r w:rsidRPr="00C81463">
              <w:rPr>
                <w:rFonts w:eastAsia="PMingLiU"/>
                <w:vertAlign w:val="subscript"/>
                <w:lang w:eastAsia="zh-TW"/>
              </w:rPr>
              <w:t>0</w:t>
            </w:r>
            <w:r w:rsidRPr="00C81463">
              <w:rPr>
                <w:rFonts w:eastAsia="PMingLiU"/>
                <w:lang w:eastAsia="zh-TW"/>
              </w:rPr>
              <w:t>/G</w:t>
            </w:r>
            <w:r w:rsidRPr="00C81463">
              <w:rPr>
                <w:rFonts w:eastAsia="PMingLiU"/>
                <w:vertAlign w:val="subscript"/>
                <w:lang w:eastAsia="zh-TW"/>
              </w:rPr>
              <w:t>1</w:t>
            </w:r>
          </w:p>
        </w:tc>
        <w:tc>
          <w:tcPr>
            <w:tcW w:w="1438" w:type="dxa"/>
            <w:tcBorders>
              <w:top w:val="single" w:sz="12" w:space="0" w:color="auto"/>
              <w:left w:val="single" w:sz="6" w:space="0" w:color="auto"/>
              <w:bottom w:val="single" w:sz="6" w:space="0" w:color="auto"/>
              <w:right w:val="single" w:sz="6" w:space="0" w:color="auto"/>
            </w:tcBorders>
          </w:tcPr>
          <w:p w14:paraId="5D22ECDB" w14:textId="77777777" w:rsidR="00CB2057" w:rsidRPr="00C81463" w:rsidRDefault="00CB2057" w:rsidP="0022153E">
            <w:pPr>
              <w:spacing w:after="200" w:line="276" w:lineRule="auto"/>
              <w:rPr>
                <w:rFonts w:eastAsia="PMingLiU"/>
                <w:lang w:eastAsia="zh-TW"/>
              </w:rPr>
            </w:pPr>
            <w:r w:rsidRPr="00C81463">
              <w:rPr>
                <w:rFonts w:eastAsiaTheme="minorEastAsia"/>
                <w:color w:val="262626"/>
                <w:lang w:eastAsia="zh-CN"/>
              </w:rPr>
              <w:t>0.67905</w:t>
            </w:r>
          </w:p>
        </w:tc>
        <w:tc>
          <w:tcPr>
            <w:tcW w:w="1428" w:type="dxa"/>
            <w:tcBorders>
              <w:top w:val="single" w:sz="12" w:space="0" w:color="auto"/>
              <w:left w:val="single" w:sz="6" w:space="0" w:color="auto"/>
              <w:bottom w:val="single" w:sz="6" w:space="0" w:color="auto"/>
              <w:right w:val="single" w:sz="6" w:space="0" w:color="auto"/>
            </w:tcBorders>
          </w:tcPr>
          <w:p w14:paraId="1FE582F9" w14:textId="77777777" w:rsidR="00CB2057" w:rsidRPr="00C81463" w:rsidRDefault="00CB2057" w:rsidP="0022153E">
            <w:pPr>
              <w:spacing w:after="200" w:line="276" w:lineRule="auto"/>
              <w:rPr>
                <w:rFonts w:eastAsia="PMingLiU"/>
                <w:lang w:eastAsia="zh-TW"/>
              </w:rPr>
            </w:pPr>
            <w:r w:rsidRPr="00C81463">
              <w:rPr>
                <w:rFonts w:eastAsiaTheme="minorEastAsia"/>
                <w:color w:val="262626"/>
                <w:lang w:eastAsia="zh-CN"/>
              </w:rPr>
              <w:t>1.00000</w:t>
            </w:r>
          </w:p>
        </w:tc>
        <w:tc>
          <w:tcPr>
            <w:tcW w:w="1428" w:type="dxa"/>
            <w:tcBorders>
              <w:top w:val="single" w:sz="12" w:space="0" w:color="auto"/>
              <w:left w:val="single" w:sz="6" w:space="0" w:color="auto"/>
              <w:bottom w:val="single" w:sz="6" w:space="0" w:color="auto"/>
              <w:right w:val="single" w:sz="12" w:space="0" w:color="auto"/>
            </w:tcBorders>
          </w:tcPr>
          <w:p w14:paraId="42DE5622" w14:textId="77777777" w:rsidR="00CB2057" w:rsidRPr="00C81463" w:rsidRDefault="00CB2057" w:rsidP="0022153E">
            <w:pPr>
              <w:spacing w:after="200" w:line="276" w:lineRule="auto"/>
              <w:rPr>
                <w:rFonts w:eastAsia="PMingLiU"/>
                <w:lang w:eastAsia="zh-TW"/>
              </w:rPr>
            </w:pPr>
            <w:r w:rsidRPr="00C81463">
              <w:rPr>
                <w:rFonts w:eastAsiaTheme="minorEastAsia"/>
                <w:color w:val="262626"/>
                <w:lang w:eastAsia="zh-CN"/>
              </w:rPr>
              <w:t>0.67905</w:t>
            </w:r>
          </w:p>
        </w:tc>
      </w:tr>
      <w:tr w:rsidR="00CB2057" w14:paraId="3CFF27CD" w14:textId="77777777" w:rsidTr="007077B5">
        <w:trPr>
          <w:trHeight w:hRule="exact" w:val="432"/>
        </w:trPr>
        <w:tc>
          <w:tcPr>
            <w:tcW w:w="1456" w:type="dxa"/>
            <w:vMerge/>
            <w:tcBorders>
              <w:left w:val="single" w:sz="12" w:space="0" w:color="auto"/>
              <w:bottom w:val="single" w:sz="6" w:space="0" w:color="auto"/>
              <w:right w:val="single" w:sz="6" w:space="0" w:color="auto"/>
            </w:tcBorders>
            <w:vAlign w:val="center"/>
          </w:tcPr>
          <w:p w14:paraId="6D353B35" w14:textId="77777777" w:rsidR="00CB2057" w:rsidRPr="00D875E1" w:rsidRDefault="00CB2057" w:rsidP="0022153E">
            <w:pPr>
              <w:spacing w:after="200" w:line="276" w:lineRule="auto"/>
              <w:jc w:val="center"/>
              <w:rPr>
                <w:rFonts w:eastAsia="PMingLiU"/>
                <w:b/>
                <w:lang w:eastAsia="zh-TW"/>
              </w:rPr>
            </w:pPr>
          </w:p>
        </w:tc>
        <w:tc>
          <w:tcPr>
            <w:tcW w:w="1422" w:type="dxa"/>
            <w:tcBorders>
              <w:top w:val="single" w:sz="12" w:space="0" w:color="auto"/>
              <w:left w:val="single" w:sz="6" w:space="0" w:color="auto"/>
              <w:bottom w:val="single" w:sz="6" w:space="0" w:color="auto"/>
              <w:right w:val="single" w:sz="6" w:space="0" w:color="auto"/>
            </w:tcBorders>
            <w:vAlign w:val="center"/>
          </w:tcPr>
          <w:p w14:paraId="2E2D5AC3" w14:textId="77777777" w:rsidR="00CB2057" w:rsidRPr="00C81463" w:rsidRDefault="00CB2057" w:rsidP="0022153E">
            <w:pPr>
              <w:spacing w:after="200" w:line="276" w:lineRule="auto"/>
              <w:rPr>
                <w:rFonts w:eastAsia="PMingLiU"/>
                <w:lang w:eastAsia="zh-TW"/>
              </w:rPr>
            </w:pPr>
            <w:r w:rsidRPr="00C81463">
              <w:rPr>
                <w:rFonts w:eastAsia="PMingLiU"/>
                <w:lang w:eastAsia="zh-TW"/>
              </w:rPr>
              <w:t>153</w:t>
            </w:r>
          </w:p>
        </w:tc>
        <w:tc>
          <w:tcPr>
            <w:tcW w:w="1438" w:type="dxa"/>
            <w:tcBorders>
              <w:top w:val="single" w:sz="12" w:space="0" w:color="auto"/>
              <w:left w:val="single" w:sz="6" w:space="0" w:color="auto"/>
              <w:bottom w:val="single" w:sz="6" w:space="0" w:color="auto"/>
              <w:right w:val="single" w:sz="6" w:space="0" w:color="auto"/>
            </w:tcBorders>
            <w:vAlign w:val="center"/>
          </w:tcPr>
          <w:p w14:paraId="1CFFC415" w14:textId="77777777" w:rsidR="00CB2057" w:rsidRPr="00C81463" w:rsidRDefault="00CB2057" w:rsidP="0022153E">
            <w:pPr>
              <w:spacing w:after="200" w:line="276" w:lineRule="auto"/>
              <w:rPr>
                <w:rFonts w:eastAsia="PMingLiU"/>
                <w:lang w:eastAsia="zh-TW"/>
              </w:rPr>
            </w:pPr>
            <w:r w:rsidRPr="00C81463">
              <w:rPr>
                <w:rFonts w:eastAsia="PMingLiU"/>
                <w:lang w:eastAsia="zh-TW"/>
              </w:rPr>
              <w:t>G</w:t>
            </w:r>
            <w:r w:rsidRPr="00C81463">
              <w:rPr>
                <w:rFonts w:eastAsia="PMingLiU"/>
                <w:vertAlign w:val="subscript"/>
                <w:lang w:eastAsia="zh-TW"/>
              </w:rPr>
              <w:t>2</w:t>
            </w:r>
            <w:r w:rsidRPr="00C81463">
              <w:rPr>
                <w:rFonts w:eastAsia="PMingLiU"/>
                <w:lang w:eastAsia="zh-TW"/>
              </w:rPr>
              <w:t>/M</w:t>
            </w:r>
          </w:p>
        </w:tc>
        <w:tc>
          <w:tcPr>
            <w:tcW w:w="1438" w:type="dxa"/>
            <w:tcBorders>
              <w:top w:val="single" w:sz="12" w:space="0" w:color="auto"/>
              <w:left w:val="single" w:sz="6" w:space="0" w:color="auto"/>
              <w:bottom w:val="single" w:sz="6" w:space="0" w:color="auto"/>
              <w:right w:val="single" w:sz="6" w:space="0" w:color="auto"/>
            </w:tcBorders>
          </w:tcPr>
          <w:p w14:paraId="1B1219EC" w14:textId="77777777" w:rsidR="00CB2057" w:rsidRPr="00C81463" w:rsidRDefault="00CB2057" w:rsidP="0022153E">
            <w:pPr>
              <w:spacing w:after="200" w:line="276" w:lineRule="auto"/>
              <w:rPr>
                <w:rFonts w:eastAsia="PMingLiU"/>
                <w:lang w:eastAsia="zh-TW"/>
              </w:rPr>
            </w:pPr>
            <w:r w:rsidRPr="00C81463">
              <w:rPr>
                <w:rFonts w:eastAsiaTheme="minorEastAsia"/>
                <w:color w:val="262626"/>
                <w:lang w:eastAsia="zh-CN"/>
              </w:rPr>
              <w:t>1.00000</w:t>
            </w:r>
          </w:p>
        </w:tc>
        <w:tc>
          <w:tcPr>
            <w:tcW w:w="1428" w:type="dxa"/>
            <w:tcBorders>
              <w:top w:val="single" w:sz="12" w:space="0" w:color="auto"/>
              <w:left w:val="single" w:sz="6" w:space="0" w:color="auto"/>
              <w:bottom w:val="single" w:sz="6" w:space="0" w:color="auto"/>
              <w:right w:val="single" w:sz="6" w:space="0" w:color="auto"/>
            </w:tcBorders>
          </w:tcPr>
          <w:p w14:paraId="2079205E" w14:textId="77777777" w:rsidR="00CB2057" w:rsidRPr="00C81463" w:rsidRDefault="00CB2057" w:rsidP="0022153E">
            <w:pPr>
              <w:spacing w:after="200" w:line="276" w:lineRule="auto"/>
              <w:rPr>
                <w:rFonts w:eastAsia="PMingLiU"/>
                <w:lang w:eastAsia="zh-TW"/>
              </w:rPr>
            </w:pPr>
            <w:r w:rsidRPr="00C81463">
              <w:rPr>
                <w:rFonts w:eastAsiaTheme="minorEastAsia"/>
                <w:color w:val="262626"/>
                <w:lang w:eastAsia="zh-CN"/>
              </w:rPr>
              <w:t>0.67905</w:t>
            </w:r>
          </w:p>
        </w:tc>
        <w:tc>
          <w:tcPr>
            <w:tcW w:w="1428" w:type="dxa"/>
            <w:tcBorders>
              <w:top w:val="single" w:sz="12" w:space="0" w:color="auto"/>
              <w:left w:val="single" w:sz="6" w:space="0" w:color="auto"/>
              <w:bottom w:val="single" w:sz="6" w:space="0" w:color="auto"/>
              <w:right w:val="single" w:sz="12" w:space="0" w:color="auto"/>
            </w:tcBorders>
          </w:tcPr>
          <w:p w14:paraId="61DB8160" w14:textId="77777777" w:rsidR="00CB2057" w:rsidRPr="00C81463" w:rsidRDefault="00CB2057" w:rsidP="0022153E">
            <w:pPr>
              <w:spacing w:after="200" w:line="276" w:lineRule="auto"/>
              <w:rPr>
                <w:rFonts w:eastAsia="PMingLiU"/>
                <w:lang w:eastAsia="zh-TW"/>
              </w:rPr>
            </w:pPr>
            <w:r w:rsidRPr="00C81463">
              <w:rPr>
                <w:rFonts w:eastAsiaTheme="minorEastAsia"/>
                <w:color w:val="262626"/>
                <w:lang w:eastAsia="zh-CN"/>
              </w:rPr>
              <w:t>1.00000</w:t>
            </w:r>
          </w:p>
        </w:tc>
      </w:tr>
      <w:tr w:rsidR="00CB2057" w14:paraId="5DCFBFF6" w14:textId="77777777" w:rsidTr="007077B5">
        <w:trPr>
          <w:trHeight w:hRule="exact" w:val="432"/>
        </w:trPr>
        <w:tc>
          <w:tcPr>
            <w:tcW w:w="1456" w:type="dxa"/>
            <w:vMerge w:val="restart"/>
            <w:tcBorders>
              <w:top w:val="single" w:sz="12" w:space="0" w:color="auto"/>
              <w:left w:val="single" w:sz="12" w:space="0" w:color="auto"/>
              <w:right w:val="single" w:sz="6" w:space="0" w:color="auto"/>
            </w:tcBorders>
            <w:vAlign w:val="center"/>
          </w:tcPr>
          <w:p w14:paraId="23A6BAD7" w14:textId="77777777" w:rsidR="00CB2057" w:rsidRPr="00D875E1" w:rsidRDefault="00CB2057" w:rsidP="0022153E">
            <w:pPr>
              <w:spacing w:after="200" w:line="276" w:lineRule="auto"/>
              <w:jc w:val="center"/>
              <w:rPr>
                <w:rFonts w:eastAsia="PMingLiU"/>
                <w:b/>
                <w:lang w:eastAsia="zh-TW"/>
              </w:rPr>
            </w:pPr>
            <w:r>
              <w:rPr>
                <w:rFonts w:eastAsia="PMingLiU"/>
                <w:b/>
                <w:lang w:eastAsia="zh-TW"/>
              </w:rPr>
              <w:t>Start point</w:t>
            </w:r>
          </w:p>
        </w:tc>
        <w:tc>
          <w:tcPr>
            <w:tcW w:w="1422" w:type="dxa"/>
            <w:tcBorders>
              <w:top w:val="single" w:sz="12" w:space="0" w:color="auto"/>
              <w:left w:val="single" w:sz="6" w:space="0" w:color="auto"/>
              <w:bottom w:val="single" w:sz="6" w:space="0" w:color="auto"/>
              <w:right w:val="single" w:sz="6" w:space="0" w:color="auto"/>
            </w:tcBorders>
            <w:vAlign w:val="center"/>
          </w:tcPr>
          <w:p w14:paraId="4E5A9C00" w14:textId="77777777" w:rsidR="00CB2057" w:rsidRPr="00C81463" w:rsidRDefault="00CB2057" w:rsidP="0022153E">
            <w:pPr>
              <w:spacing w:after="200" w:line="276" w:lineRule="auto"/>
              <w:rPr>
                <w:rFonts w:eastAsia="PMingLiU"/>
                <w:lang w:eastAsia="zh-TW"/>
              </w:rPr>
            </w:pPr>
            <w:r w:rsidRPr="00C81463">
              <w:rPr>
                <w:rFonts w:eastAsia="PMingLiU"/>
                <w:lang w:eastAsia="zh-TW"/>
              </w:rPr>
              <w:t>Sample size</w:t>
            </w:r>
          </w:p>
        </w:tc>
        <w:tc>
          <w:tcPr>
            <w:tcW w:w="1438" w:type="dxa"/>
            <w:tcBorders>
              <w:top w:val="single" w:sz="12" w:space="0" w:color="auto"/>
              <w:left w:val="single" w:sz="6" w:space="0" w:color="auto"/>
              <w:bottom w:val="single" w:sz="6" w:space="0" w:color="auto"/>
              <w:right w:val="single" w:sz="6" w:space="0" w:color="auto"/>
            </w:tcBorders>
            <w:vAlign w:val="center"/>
          </w:tcPr>
          <w:p w14:paraId="051F9A4C" w14:textId="77777777" w:rsidR="00CB2057" w:rsidRPr="00C81463" w:rsidRDefault="00CB2057" w:rsidP="0022153E">
            <w:pPr>
              <w:spacing w:after="200" w:line="276" w:lineRule="auto"/>
              <w:rPr>
                <w:rFonts w:eastAsia="PMingLiU"/>
                <w:lang w:eastAsia="zh-TW"/>
              </w:rPr>
            </w:pPr>
          </w:p>
        </w:tc>
        <w:tc>
          <w:tcPr>
            <w:tcW w:w="1438" w:type="dxa"/>
            <w:tcBorders>
              <w:top w:val="single" w:sz="12" w:space="0" w:color="auto"/>
              <w:left w:val="single" w:sz="6" w:space="0" w:color="auto"/>
              <w:bottom w:val="single" w:sz="6" w:space="0" w:color="auto"/>
              <w:right w:val="single" w:sz="6" w:space="0" w:color="auto"/>
            </w:tcBorders>
            <w:vAlign w:val="center"/>
          </w:tcPr>
          <w:p w14:paraId="286F1779" w14:textId="77777777" w:rsidR="00CB2057" w:rsidRPr="00C81463" w:rsidRDefault="00CB2057" w:rsidP="0022153E">
            <w:pPr>
              <w:spacing w:after="200" w:line="276" w:lineRule="auto"/>
              <w:rPr>
                <w:rFonts w:eastAsia="PMingLiU"/>
                <w:lang w:eastAsia="zh-TW"/>
              </w:rPr>
            </w:pPr>
            <w:r w:rsidRPr="00C81463">
              <w:rPr>
                <w:rFonts w:eastAsia="PMingLiU"/>
                <w:lang w:eastAsia="zh-TW"/>
              </w:rPr>
              <w:t>169</w:t>
            </w:r>
          </w:p>
        </w:tc>
        <w:tc>
          <w:tcPr>
            <w:tcW w:w="1428" w:type="dxa"/>
            <w:tcBorders>
              <w:top w:val="single" w:sz="12" w:space="0" w:color="auto"/>
              <w:left w:val="single" w:sz="6" w:space="0" w:color="auto"/>
              <w:bottom w:val="single" w:sz="6" w:space="0" w:color="auto"/>
              <w:right w:val="single" w:sz="6" w:space="0" w:color="auto"/>
            </w:tcBorders>
            <w:vAlign w:val="center"/>
          </w:tcPr>
          <w:p w14:paraId="48E449D5" w14:textId="77777777" w:rsidR="00CB2057" w:rsidRPr="00C81463" w:rsidRDefault="00CB2057" w:rsidP="0022153E">
            <w:pPr>
              <w:spacing w:after="200" w:line="276" w:lineRule="auto"/>
              <w:rPr>
                <w:rFonts w:eastAsia="PMingLiU"/>
                <w:lang w:eastAsia="zh-TW"/>
              </w:rPr>
            </w:pPr>
            <w:r w:rsidRPr="00C81463">
              <w:rPr>
                <w:rFonts w:eastAsia="PMingLiU"/>
                <w:lang w:eastAsia="zh-TW"/>
              </w:rPr>
              <w:t>272</w:t>
            </w:r>
          </w:p>
        </w:tc>
        <w:tc>
          <w:tcPr>
            <w:tcW w:w="1428" w:type="dxa"/>
            <w:tcBorders>
              <w:top w:val="single" w:sz="12" w:space="0" w:color="auto"/>
              <w:left w:val="single" w:sz="6" w:space="0" w:color="auto"/>
              <w:bottom w:val="single" w:sz="6" w:space="0" w:color="auto"/>
              <w:right w:val="single" w:sz="12" w:space="0" w:color="auto"/>
            </w:tcBorders>
            <w:vAlign w:val="center"/>
          </w:tcPr>
          <w:p w14:paraId="78F15827" w14:textId="77777777" w:rsidR="00CB2057" w:rsidRPr="00C81463" w:rsidRDefault="00CB2057" w:rsidP="0022153E">
            <w:pPr>
              <w:spacing w:after="200" w:line="276" w:lineRule="auto"/>
              <w:rPr>
                <w:rFonts w:eastAsia="PMingLiU"/>
                <w:lang w:eastAsia="zh-TW"/>
              </w:rPr>
            </w:pPr>
            <w:r w:rsidRPr="00C81463">
              <w:rPr>
                <w:rFonts w:eastAsia="PMingLiU"/>
                <w:lang w:eastAsia="zh-TW"/>
              </w:rPr>
              <w:t>153</w:t>
            </w:r>
          </w:p>
        </w:tc>
      </w:tr>
      <w:tr w:rsidR="00CB2057" w14:paraId="5D60A80A" w14:textId="77777777" w:rsidTr="007077B5">
        <w:trPr>
          <w:trHeight w:hRule="exact" w:val="432"/>
        </w:trPr>
        <w:tc>
          <w:tcPr>
            <w:tcW w:w="1456" w:type="dxa"/>
            <w:vMerge/>
            <w:tcBorders>
              <w:left w:val="single" w:sz="12" w:space="0" w:color="auto"/>
              <w:right w:val="single" w:sz="6" w:space="0" w:color="auto"/>
            </w:tcBorders>
            <w:vAlign w:val="center"/>
          </w:tcPr>
          <w:p w14:paraId="06041A83" w14:textId="77777777" w:rsidR="00CB2057" w:rsidRPr="00D875E1" w:rsidRDefault="00CB2057" w:rsidP="0022153E">
            <w:pPr>
              <w:spacing w:after="200" w:line="276" w:lineRule="auto"/>
              <w:jc w:val="center"/>
              <w:rPr>
                <w:rFonts w:eastAsia="PMingLiU"/>
                <w:b/>
                <w:lang w:eastAsia="zh-TW"/>
              </w:rPr>
            </w:pPr>
          </w:p>
        </w:tc>
        <w:tc>
          <w:tcPr>
            <w:tcW w:w="1422" w:type="dxa"/>
            <w:tcBorders>
              <w:top w:val="single" w:sz="12" w:space="0" w:color="auto"/>
              <w:left w:val="single" w:sz="6" w:space="0" w:color="auto"/>
              <w:bottom w:val="single" w:sz="6" w:space="0" w:color="auto"/>
              <w:right w:val="single" w:sz="6" w:space="0" w:color="auto"/>
            </w:tcBorders>
            <w:vAlign w:val="center"/>
          </w:tcPr>
          <w:p w14:paraId="6679B468" w14:textId="77777777" w:rsidR="00CB2057" w:rsidRPr="00C81463" w:rsidRDefault="00CB2057" w:rsidP="0022153E">
            <w:pPr>
              <w:spacing w:after="200" w:line="276" w:lineRule="auto"/>
              <w:rPr>
                <w:rFonts w:eastAsia="PMingLiU"/>
                <w:lang w:eastAsia="zh-TW"/>
              </w:rPr>
            </w:pPr>
          </w:p>
        </w:tc>
        <w:tc>
          <w:tcPr>
            <w:tcW w:w="1438" w:type="dxa"/>
            <w:tcBorders>
              <w:top w:val="single" w:sz="12" w:space="0" w:color="auto"/>
              <w:left w:val="single" w:sz="6" w:space="0" w:color="auto"/>
              <w:bottom w:val="single" w:sz="6" w:space="0" w:color="auto"/>
              <w:right w:val="single" w:sz="6" w:space="0" w:color="auto"/>
            </w:tcBorders>
            <w:vAlign w:val="center"/>
          </w:tcPr>
          <w:p w14:paraId="660AE90C" w14:textId="77777777" w:rsidR="00CB2057" w:rsidRPr="00C81463" w:rsidRDefault="00CB2057" w:rsidP="0022153E">
            <w:pPr>
              <w:spacing w:after="200" w:line="276" w:lineRule="auto"/>
              <w:rPr>
                <w:rFonts w:eastAsia="PMingLiU"/>
                <w:lang w:eastAsia="zh-TW"/>
              </w:rPr>
            </w:pPr>
            <w:r w:rsidRPr="00C81463">
              <w:rPr>
                <w:rFonts w:eastAsia="PMingLiU"/>
                <w:lang w:eastAsia="zh-TW"/>
              </w:rPr>
              <w:t>Group</w:t>
            </w:r>
          </w:p>
        </w:tc>
        <w:tc>
          <w:tcPr>
            <w:tcW w:w="1438" w:type="dxa"/>
            <w:tcBorders>
              <w:top w:val="single" w:sz="12" w:space="0" w:color="auto"/>
              <w:left w:val="single" w:sz="6" w:space="0" w:color="auto"/>
              <w:bottom w:val="single" w:sz="6" w:space="0" w:color="auto"/>
              <w:right w:val="single" w:sz="6" w:space="0" w:color="auto"/>
            </w:tcBorders>
            <w:vAlign w:val="center"/>
          </w:tcPr>
          <w:p w14:paraId="4B9B6772" w14:textId="77777777" w:rsidR="00CB2057" w:rsidRPr="00C81463" w:rsidRDefault="00CB2057" w:rsidP="0022153E">
            <w:pPr>
              <w:spacing w:after="200" w:line="276" w:lineRule="auto"/>
              <w:rPr>
                <w:rFonts w:eastAsia="PMingLiU"/>
                <w:lang w:eastAsia="zh-TW"/>
              </w:rPr>
            </w:pPr>
            <w:r w:rsidRPr="00C81463">
              <w:rPr>
                <w:rFonts w:eastAsia="PMingLiU"/>
                <w:lang w:eastAsia="zh-TW"/>
              </w:rPr>
              <w:t>Unsorted</w:t>
            </w:r>
          </w:p>
        </w:tc>
        <w:tc>
          <w:tcPr>
            <w:tcW w:w="1428" w:type="dxa"/>
            <w:tcBorders>
              <w:top w:val="single" w:sz="12" w:space="0" w:color="auto"/>
              <w:left w:val="single" w:sz="6" w:space="0" w:color="auto"/>
              <w:bottom w:val="single" w:sz="6" w:space="0" w:color="auto"/>
              <w:right w:val="single" w:sz="6" w:space="0" w:color="auto"/>
            </w:tcBorders>
            <w:vAlign w:val="center"/>
          </w:tcPr>
          <w:p w14:paraId="23DC6472" w14:textId="77777777" w:rsidR="00CB2057" w:rsidRPr="00C81463" w:rsidRDefault="00CB2057" w:rsidP="0022153E">
            <w:pPr>
              <w:spacing w:after="200" w:line="276" w:lineRule="auto"/>
              <w:rPr>
                <w:rFonts w:eastAsia="PMingLiU"/>
                <w:lang w:eastAsia="zh-TW"/>
              </w:rPr>
            </w:pPr>
            <w:r w:rsidRPr="00C81463">
              <w:rPr>
                <w:rFonts w:eastAsia="PMingLiU"/>
                <w:lang w:eastAsia="zh-TW"/>
              </w:rPr>
              <w:t>G</w:t>
            </w:r>
            <w:r w:rsidRPr="00C81463">
              <w:rPr>
                <w:rFonts w:eastAsia="PMingLiU"/>
                <w:vertAlign w:val="subscript"/>
                <w:lang w:eastAsia="zh-TW"/>
              </w:rPr>
              <w:t>0</w:t>
            </w:r>
            <w:r w:rsidRPr="00C81463">
              <w:rPr>
                <w:rFonts w:eastAsia="PMingLiU"/>
                <w:lang w:eastAsia="zh-TW"/>
              </w:rPr>
              <w:t>/G</w:t>
            </w:r>
            <w:r w:rsidRPr="00C81463">
              <w:rPr>
                <w:rFonts w:eastAsia="PMingLiU"/>
                <w:vertAlign w:val="subscript"/>
                <w:lang w:eastAsia="zh-TW"/>
              </w:rPr>
              <w:t>1</w:t>
            </w:r>
          </w:p>
        </w:tc>
        <w:tc>
          <w:tcPr>
            <w:tcW w:w="1428" w:type="dxa"/>
            <w:tcBorders>
              <w:top w:val="single" w:sz="12" w:space="0" w:color="auto"/>
              <w:left w:val="single" w:sz="6" w:space="0" w:color="auto"/>
              <w:bottom w:val="single" w:sz="6" w:space="0" w:color="auto"/>
              <w:right w:val="single" w:sz="12" w:space="0" w:color="auto"/>
            </w:tcBorders>
            <w:vAlign w:val="center"/>
          </w:tcPr>
          <w:p w14:paraId="59062FB2" w14:textId="77777777" w:rsidR="00CB2057" w:rsidRPr="00C81463" w:rsidRDefault="00CB2057" w:rsidP="0022153E">
            <w:pPr>
              <w:spacing w:after="200" w:line="276" w:lineRule="auto"/>
              <w:rPr>
                <w:rFonts w:eastAsia="PMingLiU"/>
                <w:lang w:eastAsia="zh-TW"/>
              </w:rPr>
            </w:pPr>
            <w:r w:rsidRPr="00C81463">
              <w:rPr>
                <w:rFonts w:eastAsia="PMingLiU"/>
                <w:lang w:eastAsia="zh-TW"/>
              </w:rPr>
              <w:t>G</w:t>
            </w:r>
            <w:r w:rsidRPr="00C81463">
              <w:rPr>
                <w:rFonts w:eastAsia="PMingLiU"/>
                <w:vertAlign w:val="subscript"/>
                <w:lang w:eastAsia="zh-TW"/>
              </w:rPr>
              <w:t>2</w:t>
            </w:r>
            <w:r w:rsidRPr="00C81463">
              <w:rPr>
                <w:rFonts w:eastAsia="PMingLiU"/>
                <w:lang w:eastAsia="zh-TW"/>
              </w:rPr>
              <w:t>/M</w:t>
            </w:r>
          </w:p>
        </w:tc>
      </w:tr>
      <w:tr w:rsidR="00CB2057" w14:paraId="1D9C9F13" w14:textId="77777777" w:rsidTr="007077B5">
        <w:trPr>
          <w:trHeight w:hRule="exact" w:val="432"/>
        </w:trPr>
        <w:tc>
          <w:tcPr>
            <w:tcW w:w="1456" w:type="dxa"/>
            <w:vMerge/>
            <w:tcBorders>
              <w:left w:val="single" w:sz="12" w:space="0" w:color="auto"/>
              <w:right w:val="single" w:sz="6" w:space="0" w:color="auto"/>
            </w:tcBorders>
            <w:vAlign w:val="center"/>
          </w:tcPr>
          <w:p w14:paraId="601B6272" w14:textId="77777777" w:rsidR="00CB2057" w:rsidRPr="00D875E1" w:rsidRDefault="00CB2057" w:rsidP="0022153E">
            <w:pPr>
              <w:spacing w:after="200" w:line="276" w:lineRule="auto"/>
              <w:jc w:val="center"/>
              <w:rPr>
                <w:rFonts w:eastAsia="PMingLiU"/>
                <w:b/>
                <w:lang w:eastAsia="zh-TW"/>
              </w:rPr>
            </w:pPr>
          </w:p>
        </w:tc>
        <w:tc>
          <w:tcPr>
            <w:tcW w:w="1422" w:type="dxa"/>
            <w:tcBorders>
              <w:top w:val="single" w:sz="12" w:space="0" w:color="auto"/>
              <w:left w:val="single" w:sz="6" w:space="0" w:color="auto"/>
              <w:bottom w:val="single" w:sz="6" w:space="0" w:color="auto"/>
              <w:right w:val="single" w:sz="6" w:space="0" w:color="auto"/>
            </w:tcBorders>
            <w:vAlign w:val="center"/>
          </w:tcPr>
          <w:p w14:paraId="159C8EF3" w14:textId="77777777" w:rsidR="00CB2057" w:rsidRPr="00C81463" w:rsidRDefault="00CB2057" w:rsidP="0022153E">
            <w:pPr>
              <w:spacing w:after="200" w:line="276" w:lineRule="auto"/>
              <w:rPr>
                <w:rFonts w:eastAsia="PMingLiU"/>
                <w:lang w:eastAsia="zh-TW"/>
              </w:rPr>
            </w:pPr>
            <w:r w:rsidRPr="00C81463">
              <w:rPr>
                <w:rFonts w:eastAsia="PMingLiU"/>
                <w:lang w:eastAsia="zh-TW"/>
              </w:rPr>
              <w:t>169</w:t>
            </w:r>
          </w:p>
        </w:tc>
        <w:tc>
          <w:tcPr>
            <w:tcW w:w="1438" w:type="dxa"/>
            <w:tcBorders>
              <w:top w:val="single" w:sz="12" w:space="0" w:color="auto"/>
              <w:left w:val="single" w:sz="6" w:space="0" w:color="auto"/>
              <w:bottom w:val="single" w:sz="6" w:space="0" w:color="auto"/>
              <w:right w:val="single" w:sz="6" w:space="0" w:color="auto"/>
            </w:tcBorders>
            <w:vAlign w:val="center"/>
          </w:tcPr>
          <w:p w14:paraId="3224CA75" w14:textId="77777777" w:rsidR="00CB2057" w:rsidRPr="00C81463" w:rsidRDefault="00CB2057" w:rsidP="0022153E">
            <w:pPr>
              <w:spacing w:after="200" w:line="276" w:lineRule="auto"/>
              <w:rPr>
                <w:rFonts w:eastAsia="PMingLiU"/>
                <w:lang w:eastAsia="zh-TW"/>
              </w:rPr>
            </w:pPr>
            <w:r w:rsidRPr="00C81463">
              <w:rPr>
                <w:rFonts w:eastAsia="PMingLiU"/>
                <w:lang w:eastAsia="zh-TW"/>
              </w:rPr>
              <w:t>Unsorted</w:t>
            </w:r>
          </w:p>
        </w:tc>
        <w:tc>
          <w:tcPr>
            <w:tcW w:w="1438" w:type="dxa"/>
            <w:tcBorders>
              <w:top w:val="single" w:sz="12" w:space="0" w:color="auto"/>
              <w:left w:val="single" w:sz="6" w:space="0" w:color="auto"/>
              <w:bottom w:val="single" w:sz="6" w:space="0" w:color="auto"/>
              <w:right w:val="single" w:sz="6" w:space="0" w:color="auto"/>
            </w:tcBorders>
          </w:tcPr>
          <w:p w14:paraId="4877BD99" w14:textId="77777777" w:rsidR="00CB2057" w:rsidRPr="00C81463" w:rsidRDefault="00CB2057" w:rsidP="0022153E">
            <w:pPr>
              <w:spacing w:after="200" w:line="276" w:lineRule="auto"/>
              <w:rPr>
                <w:rFonts w:eastAsia="PMingLiU"/>
                <w:lang w:eastAsia="zh-TW"/>
              </w:rPr>
            </w:pPr>
            <w:r w:rsidRPr="00C81463">
              <w:rPr>
                <w:rFonts w:eastAsiaTheme="minorEastAsia"/>
                <w:color w:val="262626"/>
                <w:lang w:eastAsia="zh-CN"/>
              </w:rPr>
              <w:t>1.00000</w:t>
            </w:r>
          </w:p>
        </w:tc>
        <w:tc>
          <w:tcPr>
            <w:tcW w:w="1428" w:type="dxa"/>
            <w:tcBorders>
              <w:top w:val="single" w:sz="12" w:space="0" w:color="auto"/>
              <w:left w:val="single" w:sz="6" w:space="0" w:color="auto"/>
              <w:bottom w:val="single" w:sz="6" w:space="0" w:color="auto"/>
              <w:right w:val="single" w:sz="6" w:space="0" w:color="auto"/>
            </w:tcBorders>
          </w:tcPr>
          <w:p w14:paraId="34B18148" w14:textId="77777777" w:rsidR="00CB2057" w:rsidRPr="00C81463" w:rsidRDefault="00CB2057" w:rsidP="0022153E">
            <w:pPr>
              <w:spacing w:after="200" w:line="276" w:lineRule="auto"/>
              <w:rPr>
                <w:rFonts w:eastAsia="PMingLiU"/>
                <w:lang w:eastAsia="zh-TW"/>
              </w:rPr>
            </w:pPr>
            <w:r w:rsidRPr="00C81463">
              <w:rPr>
                <w:rFonts w:eastAsiaTheme="minorEastAsia"/>
                <w:color w:val="262626"/>
                <w:lang w:eastAsia="zh-CN"/>
              </w:rPr>
              <w:t>0.98850</w:t>
            </w:r>
          </w:p>
        </w:tc>
        <w:tc>
          <w:tcPr>
            <w:tcW w:w="1428" w:type="dxa"/>
            <w:tcBorders>
              <w:top w:val="single" w:sz="12" w:space="0" w:color="auto"/>
              <w:left w:val="single" w:sz="6" w:space="0" w:color="auto"/>
              <w:bottom w:val="single" w:sz="6" w:space="0" w:color="auto"/>
              <w:right w:val="single" w:sz="12" w:space="0" w:color="auto"/>
            </w:tcBorders>
          </w:tcPr>
          <w:p w14:paraId="18B973D0" w14:textId="77777777" w:rsidR="00CB2057" w:rsidRPr="00C81463" w:rsidRDefault="00CB2057" w:rsidP="0022153E">
            <w:pPr>
              <w:spacing w:after="200" w:line="276" w:lineRule="auto"/>
              <w:rPr>
                <w:rFonts w:eastAsia="PMingLiU"/>
                <w:lang w:eastAsia="zh-TW"/>
              </w:rPr>
            </w:pPr>
            <w:r w:rsidRPr="00C81463">
              <w:rPr>
                <w:rFonts w:eastAsiaTheme="minorEastAsia"/>
                <w:color w:val="262626"/>
                <w:lang w:eastAsia="zh-CN"/>
              </w:rPr>
              <w:t>1.00000</w:t>
            </w:r>
          </w:p>
        </w:tc>
      </w:tr>
      <w:tr w:rsidR="00CB2057" w14:paraId="55E1E428" w14:textId="77777777" w:rsidTr="007077B5">
        <w:trPr>
          <w:trHeight w:hRule="exact" w:val="432"/>
        </w:trPr>
        <w:tc>
          <w:tcPr>
            <w:tcW w:w="1456" w:type="dxa"/>
            <w:vMerge/>
            <w:tcBorders>
              <w:left w:val="single" w:sz="12" w:space="0" w:color="auto"/>
              <w:right w:val="single" w:sz="6" w:space="0" w:color="auto"/>
            </w:tcBorders>
            <w:vAlign w:val="center"/>
          </w:tcPr>
          <w:p w14:paraId="1C8F4B56" w14:textId="77777777" w:rsidR="00CB2057" w:rsidRPr="00D875E1" w:rsidRDefault="00CB2057" w:rsidP="0022153E">
            <w:pPr>
              <w:spacing w:after="200" w:line="276" w:lineRule="auto"/>
              <w:jc w:val="center"/>
              <w:rPr>
                <w:rFonts w:eastAsia="PMingLiU"/>
                <w:b/>
                <w:lang w:eastAsia="zh-TW"/>
              </w:rPr>
            </w:pPr>
          </w:p>
        </w:tc>
        <w:tc>
          <w:tcPr>
            <w:tcW w:w="1422" w:type="dxa"/>
            <w:tcBorders>
              <w:top w:val="single" w:sz="12" w:space="0" w:color="auto"/>
              <w:left w:val="single" w:sz="6" w:space="0" w:color="auto"/>
              <w:bottom w:val="single" w:sz="6" w:space="0" w:color="auto"/>
              <w:right w:val="single" w:sz="6" w:space="0" w:color="auto"/>
            </w:tcBorders>
            <w:vAlign w:val="center"/>
          </w:tcPr>
          <w:p w14:paraId="4049D4E5" w14:textId="77777777" w:rsidR="00CB2057" w:rsidRPr="00C81463" w:rsidRDefault="00CB2057" w:rsidP="0022153E">
            <w:pPr>
              <w:spacing w:after="200" w:line="276" w:lineRule="auto"/>
              <w:rPr>
                <w:rFonts w:eastAsia="PMingLiU"/>
                <w:lang w:eastAsia="zh-TW"/>
              </w:rPr>
            </w:pPr>
            <w:r w:rsidRPr="00C81463">
              <w:rPr>
                <w:rFonts w:eastAsia="PMingLiU"/>
                <w:lang w:eastAsia="zh-TW"/>
              </w:rPr>
              <w:t>272</w:t>
            </w:r>
          </w:p>
        </w:tc>
        <w:tc>
          <w:tcPr>
            <w:tcW w:w="1438" w:type="dxa"/>
            <w:tcBorders>
              <w:top w:val="single" w:sz="12" w:space="0" w:color="auto"/>
              <w:left w:val="single" w:sz="6" w:space="0" w:color="auto"/>
              <w:bottom w:val="single" w:sz="6" w:space="0" w:color="auto"/>
              <w:right w:val="single" w:sz="6" w:space="0" w:color="auto"/>
            </w:tcBorders>
            <w:vAlign w:val="center"/>
          </w:tcPr>
          <w:p w14:paraId="6B7926F0" w14:textId="77777777" w:rsidR="00CB2057" w:rsidRPr="00C81463" w:rsidRDefault="00CB2057" w:rsidP="0022153E">
            <w:pPr>
              <w:spacing w:after="200" w:line="276" w:lineRule="auto"/>
              <w:rPr>
                <w:rFonts w:eastAsia="PMingLiU"/>
                <w:lang w:eastAsia="zh-TW"/>
              </w:rPr>
            </w:pPr>
            <w:r w:rsidRPr="00C81463">
              <w:rPr>
                <w:rFonts w:eastAsia="PMingLiU"/>
                <w:lang w:eastAsia="zh-TW"/>
              </w:rPr>
              <w:t>G</w:t>
            </w:r>
            <w:r w:rsidRPr="00C81463">
              <w:rPr>
                <w:rFonts w:eastAsia="PMingLiU"/>
                <w:vertAlign w:val="subscript"/>
                <w:lang w:eastAsia="zh-TW"/>
              </w:rPr>
              <w:t>0</w:t>
            </w:r>
            <w:r w:rsidRPr="00C81463">
              <w:rPr>
                <w:rFonts w:eastAsia="PMingLiU"/>
                <w:lang w:eastAsia="zh-TW"/>
              </w:rPr>
              <w:t>/G</w:t>
            </w:r>
            <w:r w:rsidRPr="00C81463">
              <w:rPr>
                <w:rFonts w:eastAsia="PMingLiU"/>
                <w:vertAlign w:val="subscript"/>
                <w:lang w:eastAsia="zh-TW"/>
              </w:rPr>
              <w:t>1</w:t>
            </w:r>
          </w:p>
        </w:tc>
        <w:tc>
          <w:tcPr>
            <w:tcW w:w="1438" w:type="dxa"/>
            <w:tcBorders>
              <w:top w:val="single" w:sz="12" w:space="0" w:color="auto"/>
              <w:left w:val="single" w:sz="6" w:space="0" w:color="auto"/>
              <w:bottom w:val="single" w:sz="6" w:space="0" w:color="auto"/>
              <w:right w:val="single" w:sz="6" w:space="0" w:color="auto"/>
            </w:tcBorders>
          </w:tcPr>
          <w:p w14:paraId="21D7A58C" w14:textId="77777777" w:rsidR="00CB2057" w:rsidRPr="00C81463" w:rsidRDefault="00CB2057" w:rsidP="0022153E">
            <w:pPr>
              <w:spacing w:after="200" w:line="276" w:lineRule="auto"/>
              <w:rPr>
                <w:rFonts w:eastAsia="PMingLiU"/>
                <w:lang w:eastAsia="zh-TW"/>
              </w:rPr>
            </w:pPr>
            <w:r w:rsidRPr="00C81463">
              <w:rPr>
                <w:rFonts w:eastAsiaTheme="minorEastAsia"/>
                <w:color w:val="262626"/>
                <w:lang w:eastAsia="zh-CN"/>
              </w:rPr>
              <w:t>0.98850</w:t>
            </w:r>
          </w:p>
        </w:tc>
        <w:tc>
          <w:tcPr>
            <w:tcW w:w="1428" w:type="dxa"/>
            <w:tcBorders>
              <w:top w:val="single" w:sz="12" w:space="0" w:color="auto"/>
              <w:left w:val="single" w:sz="6" w:space="0" w:color="auto"/>
              <w:bottom w:val="single" w:sz="6" w:space="0" w:color="auto"/>
              <w:right w:val="single" w:sz="6" w:space="0" w:color="auto"/>
            </w:tcBorders>
          </w:tcPr>
          <w:p w14:paraId="68F6B61C" w14:textId="77777777" w:rsidR="00CB2057" w:rsidRPr="00C81463" w:rsidRDefault="00CB2057" w:rsidP="0022153E">
            <w:pPr>
              <w:spacing w:after="200" w:line="276" w:lineRule="auto"/>
              <w:rPr>
                <w:rFonts w:eastAsia="PMingLiU"/>
                <w:lang w:eastAsia="zh-TW"/>
              </w:rPr>
            </w:pPr>
            <w:r w:rsidRPr="00C81463">
              <w:rPr>
                <w:rFonts w:eastAsiaTheme="minorEastAsia"/>
                <w:color w:val="262626"/>
                <w:lang w:eastAsia="zh-CN"/>
              </w:rPr>
              <w:t>1.00000</w:t>
            </w:r>
          </w:p>
        </w:tc>
        <w:tc>
          <w:tcPr>
            <w:tcW w:w="1428" w:type="dxa"/>
            <w:tcBorders>
              <w:top w:val="single" w:sz="12" w:space="0" w:color="auto"/>
              <w:left w:val="single" w:sz="6" w:space="0" w:color="auto"/>
              <w:bottom w:val="single" w:sz="6" w:space="0" w:color="auto"/>
              <w:right w:val="single" w:sz="12" w:space="0" w:color="auto"/>
            </w:tcBorders>
          </w:tcPr>
          <w:p w14:paraId="5BB55099" w14:textId="77777777" w:rsidR="00CB2057" w:rsidRPr="00C81463" w:rsidRDefault="00CB2057" w:rsidP="0022153E">
            <w:pPr>
              <w:spacing w:after="200" w:line="276" w:lineRule="auto"/>
              <w:rPr>
                <w:rFonts w:eastAsia="PMingLiU"/>
                <w:lang w:eastAsia="zh-TW"/>
              </w:rPr>
            </w:pPr>
            <w:r w:rsidRPr="00C81463">
              <w:rPr>
                <w:rFonts w:eastAsiaTheme="minorEastAsia"/>
                <w:color w:val="262626"/>
                <w:lang w:eastAsia="zh-CN"/>
              </w:rPr>
              <w:t>0.98850</w:t>
            </w:r>
          </w:p>
        </w:tc>
      </w:tr>
      <w:tr w:rsidR="00CB2057" w14:paraId="715A0231" w14:textId="77777777" w:rsidTr="007077B5">
        <w:trPr>
          <w:trHeight w:hRule="exact" w:val="432"/>
        </w:trPr>
        <w:tc>
          <w:tcPr>
            <w:tcW w:w="1456" w:type="dxa"/>
            <w:vMerge/>
            <w:tcBorders>
              <w:left w:val="single" w:sz="12" w:space="0" w:color="auto"/>
              <w:bottom w:val="single" w:sz="6" w:space="0" w:color="auto"/>
              <w:right w:val="single" w:sz="6" w:space="0" w:color="auto"/>
            </w:tcBorders>
            <w:vAlign w:val="center"/>
          </w:tcPr>
          <w:p w14:paraId="55FAC5EB" w14:textId="77777777" w:rsidR="00CB2057" w:rsidRPr="00D875E1" w:rsidRDefault="00CB2057" w:rsidP="0022153E">
            <w:pPr>
              <w:spacing w:after="200" w:line="276" w:lineRule="auto"/>
              <w:jc w:val="center"/>
              <w:rPr>
                <w:rFonts w:eastAsia="PMingLiU"/>
                <w:b/>
                <w:lang w:eastAsia="zh-TW"/>
              </w:rPr>
            </w:pPr>
          </w:p>
        </w:tc>
        <w:tc>
          <w:tcPr>
            <w:tcW w:w="1422" w:type="dxa"/>
            <w:tcBorders>
              <w:top w:val="single" w:sz="12" w:space="0" w:color="auto"/>
              <w:left w:val="single" w:sz="6" w:space="0" w:color="auto"/>
              <w:bottom w:val="single" w:sz="6" w:space="0" w:color="auto"/>
              <w:right w:val="single" w:sz="6" w:space="0" w:color="auto"/>
            </w:tcBorders>
            <w:vAlign w:val="center"/>
          </w:tcPr>
          <w:p w14:paraId="1087BE16" w14:textId="77777777" w:rsidR="00CB2057" w:rsidRPr="00C81463" w:rsidRDefault="00CB2057" w:rsidP="0022153E">
            <w:pPr>
              <w:spacing w:after="200" w:line="276" w:lineRule="auto"/>
              <w:rPr>
                <w:rFonts w:eastAsia="PMingLiU"/>
                <w:lang w:eastAsia="zh-TW"/>
              </w:rPr>
            </w:pPr>
            <w:r w:rsidRPr="00C81463">
              <w:rPr>
                <w:rFonts w:eastAsia="PMingLiU"/>
                <w:lang w:eastAsia="zh-TW"/>
              </w:rPr>
              <w:t>153</w:t>
            </w:r>
          </w:p>
        </w:tc>
        <w:tc>
          <w:tcPr>
            <w:tcW w:w="1438" w:type="dxa"/>
            <w:tcBorders>
              <w:top w:val="single" w:sz="12" w:space="0" w:color="auto"/>
              <w:left w:val="single" w:sz="6" w:space="0" w:color="auto"/>
              <w:bottom w:val="single" w:sz="6" w:space="0" w:color="auto"/>
              <w:right w:val="single" w:sz="6" w:space="0" w:color="auto"/>
            </w:tcBorders>
            <w:vAlign w:val="center"/>
          </w:tcPr>
          <w:p w14:paraId="4294132E" w14:textId="77777777" w:rsidR="00CB2057" w:rsidRPr="00C81463" w:rsidRDefault="00CB2057" w:rsidP="0022153E">
            <w:pPr>
              <w:spacing w:after="200" w:line="276" w:lineRule="auto"/>
              <w:rPr>
                <w:rFonts w:eastAsia="PMingLiU"/>
                <w:lang w:eastAsia="zh-TW"/>
              </w:rPr>
            </w:pPr>
            <w:r w:rsidRPr="00C81463">
              <w:rPr>
                <w:rFonts w:eastAsia="PMingLiU"/>
                <w:lang w:eastAsia="zh-TW"/>
              </w:rPr>
              <w:t>G</w:t>
            </w:r>
            <w:r w:rsidRPr="00C81463">
              <w:rPr>
                <w:rFonts w:eastAsia="PMingLiU"/>
                <w:vertAlign w:val="subscript"/>
                <w:lang w:eastAsia="zh-TW"/>
              </w:rPr>
              <w:t>2</w:t>
            </w:r>
            <w:r w:rsidRPr="00C81463">
              <w:rPr>
                <w:rFonts w:eastAsia="PMingLiU"/>
                <w:lang w:eastAsia="zh-TW"/>
              </w:rPr>
              <w:t>/M</w:t>
            </w:r>
          </w:p>
        </w:tc>
        <w:tc>
          <w:tcPr>
            <w:tcW w:w="1438" w:type="dxa"/>
            <w:tcBorders>
              <w:top w:val="single" w:sz="12" w:space="0" w:color="auto"/>
              <w:left w:val="single" w:sz="6" w:space="0" w:color="auto"/>
              <w:bottom w:val="single" w:sz="6" w:space="0" w:color="auto"/>
              <w:right w:val="single" w:sz="6" w:space="0" w:color="auto"/>
            </w:tcBorders>
          </w:tcPr>
          <w:p w14:paraId="45B0A699" w14:textId="77777777" w:rsidR="00CB2057" w:rsidRPr="00C81463" w:rsidRDefault="00CB2057" w:rsidP="0022153E">
            <w:pPr>
              <w:spacing w:after="200" w:line="276" w:lineRule="auto"/>
              <w:rPr>
                <w:rFonts w:eastAsia="PMingLiU"/>
                <w:lang w:eastAsia="zh-TW"/>
              </w:rPr>
            </w:pPr>
            <w:r w:rsidRPr="00C81463">
              <w:rPr>
                <w:rFonts w:eastAsiaTheme="minorEastAsia"/>
                <w:color w:val="262626"/>
                <w:lang w:eastAsia="zh-CN"/>
              </w:rPr>
              <w:t>1.00000</w:t>
            </w:r>
          </w:p>
        </w:tc>
        <w:tc>
          <w:tcPr>
            <w:tcW w:w="1428" w:type="dxa"/>
            <w:tcBorders>
              <w:top w:val="single" w:sz="12" w:space="0" w:color="auto"/>
              <w:left w:val="single" w:sz="6" w:space="0" w:color="auto"/>
              <w:bottom w:val="single" w:sz="6" w:space="0" w:color="auto"/>
              <w:right w:val="single" w:sz="6" w:space="0" w:color="auto"/>
            </w:tcBorders>
          </w:tcPr>
          <w:p w14:paraId="24F42216" w14:textId="77777777" w:rsidR="00CB2057" w:rsidRPr="00C81463" w:rsidRDefault="00CB2057" w:rsidP="0022153E">
            <w:pPr>
              <w:spacing w:after="200" w:line="276" w:lineRule="auto"/>
              <w:rPr>
                <w:rFonts w:eastAsia="PMingLiU"/>
                <w:lang w:eastAsia="zh-TW"/>
              </w:rPr>
            </w:pPr>
            <w:r w:rsidRPr="00C81463">
              <w:rPr>
                <w:rFonts w:eastAsiaTheme="minorEastAsia"/>
                <w:color w:val="262626"/>
                <w:lang w:eastAsia="zh-CN"/>
              </w:rPr>
              <w:t>0.98850</w:t>
            </w:r>
          </w:p>
        </w:tc>
        <w:tc>
          <w:tcPr>
            <w:tcW w:w="1428" w:type="dxa"/>
            <w:tcBorders>
              <w:top w:val="single" w:sz="12" w:space="0" w:color="auto"/>
              <w:left w:val="single" w:sz="6" w:space="0" w:color="auto"/>
              <w:bottom w:val="single" w:sz="6" w:space="0" w:color="auto"/>
              <w:right w:val="single" w:sz="12" w:space="0" w:color="auto"/>
            </w:tcBorders>
          </w:tcPr>
          <w:p w14:paraId="44CC6C0D" w14:textId="77777777" w:rsidR="00CB2057" w:rsidRPr="00C81463" w:rsidRDefault="00CB2057" w:rsidP="0022153E">
            <w:pPr>
              <w:spacing w:after="200" w:line="276" w:lineRule="auto"/>
              <w:rPr>
                <w:rFonts w:eastAsia="PMingLiU"/>
                <w:lang w:eastAsia="zh-TW"/>
              </w:rPr>
            </w:pPr>
            <w:r w:rsidRPr="00C81463">
              <w:rPr>
                <w:rFonts w:eastAsiaTheme="minorEastAsia"/>
                <w:color w:val="262626"/>
                <w:lang w:eastAsia="zh-CN"/>
              </w:rPr>
              <w:t>1.00000</w:t>
            </w:r>
          </w:p>
        </w:tc>
      </w:tr>
      <w:tr w:rsidR="00CB2057" w14:paraId="232EE968" w14:textId="77777777" w:rsidTr="007077B5">
        <w:trPr>
          <w:trHeight w:hRule="exact" w:val="432"/>
        </w:trPr>
        <w:tc>
          <w:tcPr>
            <w:tcW w:w="1456" w:type="dxa"/>
            <w:vMerge w:val="restart"/>
            <w:tcBorders>
              <w:top w:val="single" w:sz="12" w:space="0" w:color="auto"/>
              <w:left w:val="single" w:sz="12" w:space="0" w:color="auto"/>
              <w:bottom w:val="single" w:sz="6" w:space="0" w:color="auto"/>
              <w:right w:val="single" w:sz="6" w:space="0" w:color="auto"/>
            </w:tcBorders>
            <w:vAlign w:val="center"/>
          </w:tcPr>
          <w:p w14:paraId="2512F8FB" w14:textId="77777777" w:rsidR="00CB2057" w:rsidRPr="00D875E1" w:rsidRDefault="00CB2057" w:rsidP="0022153E">
            <w:pPr>
              <w:spacing w:after="200" w:line="276" w:lineRule="auto"/>
              <w:jc w:val="center"/>
              <w:rPr>
                <w:rFonts w:eastAsia="PMingLiU"/>
                <w:b/>
                <w:lang w:eastAsia="zh-TW"/>
              </w:rPr>
            </w:pPr>
            <w:r>
              <w:rPr>
                <w:rFonts w:eastAsia="PMingLiU"/>
                <w:b/>
                <w:lang w:eastAsia="zh-TW"/>
              </w:rPr>
              <w:t>Infection time</w:t>
            </w:r>
          </w:p>
        </w:tc>
        <w:tc>
          <w:tcPr>
            <w:tcW w:w="1422" w:type="dxa"/>
            <w:tcBorders>
              <w:top w:val="single" w:sz="12" w:space="0" w:color="auto"/>
              <w:left w:val="single" w:sz="6" w:space="0" w:color="auto"/>
              <w:bottom w:val="single" w:sz="6" w:space="0" w:color="auto"/>
              <w:right w:val="single" w:sz="6" w:space="0" w:color="auto"/>
            </w:tcBorders>
            <w:vAlign w:val="center"/>
          </w:tcPr>
          <w:p w14:paraId="63E66D4E" w14:textId="77777777" w:rsidR="00CB2057" w:rsidRPr="00C81463" w:rsidRDefault="00CB2057" w:rsidP="0022153E">
            <w:pPr>
              <w:spacing w:after="200" w:line="276" w:lineRule="auto"/>
              <w:rPr>
                <w:rFonts w:eastAsia="PMingLiU"/>
                <w:lang w:eastAsia="zh-TW"/>
              </w:rPr>
            </w:pPr>
            <w:r w:rsidRPr="00C81463">
              <w:rPr>
                <w:rFonts w:eastAsia="PMingLiU"/>
                <w:lang w:eastAsia="zh-TW"/>
              </w:rPr>
              <w:t>Sample size</w:t>
            </w:r>
          </w:p>
        </w:tc>
        <w:tc>
          <w:tcPr>
            <w:tcW w:w="1438" w:type="dxa"/>
            <w:tcBorders>
              <w:top w:val="single" w:sz="12" w:space="0" w:color="auto"/>
              <w:left w:val="single" w:sz="6" w:space="0" w:color="auto"/>
              <w:bottom w:val="single" w:sz="6" w:space="0" w:color="auto"/>
              <w:right w:val="single" w:sz="6" w:space="0" w:color="auto"/>
            </w:tcBorders>
            <w:vAlign w:val="center"/>
          </w:tcPr>
          <w:p w14:paraId="19FC250D" w14:textId="77777777" w:rsidR="00CB2057" w:rsidRPr="00C81463" w:rsidRDefault="00CB2057" w:rsidP="0022153E">
            <w:pPr>
              <w:spacing w:after="200" w:line="276" w:lineRule="auto"/>
              <w:rPr>
                <w:rFonts w:eastAsia="PMingLiU"/>
                <w:lang w:eastAsia="zh-TW"/>
              </w:rPr>
            </w:pPr>
          </w:p>
        </w:tc>
        <w:tc>
          <w:tcPr>
            <w:tcW w:w="1438" w:type="dxa"/>
            <w:tcBorders>
              <w:top w:val="single" w:sz="12" w:space="0" w:color="auto"/>
              <w:left w:val="single" w:sz="6" w:space="0" w:color="auto"/>
              <w:bottom w:val="single" w:sz="6" w:space="0" w:color="auto"/>
              <w:right w:val="single" w:sz="6" w:space="0" w:color="auto"/>
            </w:tcBorders>
            <w:vAlign w:val="center"/>
          </w:tcPr>
          <w:p w14:paraId="792623C8" w14:textId="77777777" w:rsidR="00CB2057" w:rsidRPr="00C81463" w:rsidRDefault="00CB2057" w:rsidP="0022153E">
            <w:pPr>
              <w:spacing w:after="200" w:line="276" w:lineRule="auto"/>
              <w:rPr>
                <w:rFonts w:eastAsia="PMingLiU"/>
                <w:lang w:eastAsia="zh-TW"/>
              </w:rPr>
            </w:pPr>
            <w:r w:rsidRPr="00C81463">
              <w:rPr>
                <w:rFonts w:eastAsia="PMingLiU"/>
                <w:lang w:eastAsia="zh-TW"/>
              </w:rPr>
              <w:t>169</w:t>
            </w:r>
          </w:p>
        </w:tc>
        <w:tc>
          <w:tcPr>
            <w:tcW w:w="1428" w:type="dxa"/>
            <w:tcBorders>
              <w:top w:val="single" w:sz="12" w:space="0" w:color="auto"/>
              <w:left w:val="single" w:sz="6" w:space="0" w:color="auto"/>
              <w:bottom w:val="single" w:sz="6" w:space="0" w:color="auto"/>
              <w:right w:val="single" w:sz="6" w:space="0" w:color="auto"/>
            </w:tcBorders>
            <w:vAlign w:val="center"/>
          </w:tcPr>
          <w:p w14:paraId="4737BB79" w14:textId="77777777" w:rsidR="00CB2057" w:rsidRPr="00C81463" w:rsidRDefault="00CB2057" w:rsidP="0022153E">
            <w:pPr>
              <w:spacing w:after="200" w:line="276" w:lineRule="auto"/>
              <w:rPr>
                <w:rFonts w:eastAsia="PMingLiU"/>
                <w:lang w:eastAsia="zh-TW"/>
              </w:rPr>
            </w:pPr>
            <w:r w:rsidRPr="00C81463">
              <w:rPr>
                <w:rFonts w:eastAsia="PMingLiU"/>
                <w:lang w:eastAsia="zh-TW"/>
              </w:rPr>
              <w:t>272</w:t>
            </w:r>
          </w:p>
        </w:tc>
        <w:tc>
          <w:tcPr>
            <w:tcW w:w="1428" w:type="dxa"/>
            <w:tcBorders>
              <w:top w:val="single" w:sz="12" w:space="0" w:color="auto"/>
              <w:left w:val="single" w:sz="6" w:space="0" w:color="auto"/>
              <w:bottom w:val="single" w:sz="6" w:space="0" w:color="auto"/>
              <w:right w:val="single" w:sz="12" w:space="0" w:color="auto"/>
            </w:tcBorders>
            <w:vAlign w:val="center"/>
          </w:tcPr>
          <w:p w14:paraId="401FE8B3" w14:textId="77777777" w:rsidR="00CB2057" w:rsidRPr="00C81463" w:rsidRDefault="00CB2057" w:rsidP="0022153E">
            <w:pPr>
              <w:spacing w:after="200" w:line="276" w:lineRule="auto"/>
              <w:rPr>
                <w:rFonts w:eastAsia="PMingLiU"/>
                <w:lang w:eastAsia="zh-TW"/>
              </w:rPr>
            </w:pPr>
            <w:r w:rsidRPr="00C81463">
              <w:rPr>
                <w:rFonts w:eastAsia="PMingLiU"/>
                <w:lang w:eastAsia="zh-TW"/>
              </w:rPr>
              <w:t>153</w:t>
            </w:r>
          </w:p>
        </w:tc>
      </w:tr>
      <w:tr w:rsidR="00CB2057" w14:paraId="37894050" w14:textId="77777777" w:rsidTr="007077B5">
        <w:trPr>
          <w:trHeight w:hRule="exact" w:val="432"/>
        </w:trPr>
        <w:tc>
          <w:tcPr>
            <w:tcW w:w="1456" w:type="dxa"/>
            <w:vMerge/>
            <w:tcBorders>
              <w:top w:val="single" w:sz="6" w:space="0" w:color="auto"/>
              <w:left w:val="single" w:sz="12" w:space="0" w:color="auto"/>
              <w:bottom w:val="single" w:sz="6" w:space="0" w:color="auto"/>
              <w:right w:val="single" w:sz="6" w:space="0" w:color="auto"/>
            </w:tcBorders>
          </w:tcPr>
          <w:p w14:paraId="59BCEE1B" w14:textId="77777777" w:rsidR="00CB2057" w:rsidRDefault="00CB2057" w:rsidP="0022153E">
            <w:pPr>
              <w:spacing w:after="200" w:line="276" w:lineRule="auto"/>
              <w:jc w:val="both"/>
              <w:rPr>
                <w:rFonts w:eastAsia="PMingLiU"/>
                <w:lang w:eastAsia="zh-TW"/>
              </w:rPr>
            </w:pPr>
          </w:p>
        </w:tc>
        <w:tc>
          <w:tcPr>
            <w:tcW w:w="1422" w:type="dxa"/>
            <w:tcBorders>
              <w:top w:val="single" w:sz="6" w:space="0" w:color="auto"/>
              <w:left w:val="single" w:sz="6" w:space="0" w:color="auto"/>
              <w:bottom w:val="single" w:sz="6" w:space="0" w:color="auto"/>
              <w:right w:val="single" w:sz="6" w:space="0" w:color="auto"/>
            </w:tcBorders>
            <w:vAlign w:val="center"/>
          </w:tcPr>
          <w:p w14:paraId="40076BE8" w14:textId="77777777" w:rsidR="00CB2057" w:rsidRPr="00C81463" w:rsidRDefault="00CB2057" w:rsidP="0022153E">
            <w:pPr>
              <w:spacing w:after="200" w:line="276" w:lineRule="auto"/>
              <w:rPr>
                <w:rFonts w:eastAsia="PMingLiU"/>
                <w:lang w:eastAsia="zh-TW"/>
              </w:rPr>
            </w:pPr>
          </w:p>
        </w:tc>
        <w:tc>
          <w:tcPr>
            <w:tcW w:w="1438" w:type="dxa"/>
            <w:tcBorders>
              <w:top w:val="single" w:sz="6" w:space="0" w:color="auto"/>
              <w:left w:val="single" w:sz="6" w:space="0" w:color="auto"/>
              <w:bottom w:val="single" w:sz="6" w:space="0" w:color="auto"/>
              <w:right w:val="single" w:sz="6" w:space="0" w:color="auto"/>
            </w:tcBorders>
            <w:vAlign w:val="center"/>
          </w:tcPr>
          <w:p w14:paraId="77C384E9" w14:textId="77777777" w:rsidR="00CB2057" w:rsidRPr="00C81463" w:rsidRDefault="00CB2057" w:rsidP="0022153E">
            <w:pPr>
              <w:spacing w:after="200" w:line="276" w:lineRule="auto"/>
              <w:rPr>
                <w:rFonts w:eastAsia="PMingLiU"/>
                <w:lang w:eastAsia="zh-TW"/>
              </w:rPr>
            </w:pPr>
            <w:r w:rsidRPr="00C81463">
              <w:rPr>
                <w:rFonts w:eastAsia="PMingLiU"/>
                <w:lang w:eastAsia="zh-TW"/>
              </w:rPr>
              <w:t>Group</w:t>
            </w:r>
          </w:p>
        </w:tc>
        <w:tc>
          <w:tcPr>
            <w:tcW w:w="1438" w:type="dxa"/>
            <w:tcBorders>
              <w:top w:val="single" w:sz="6" w:space="0" w:color="auto"/>
              <w:left w:val="single" w:sz="6" w:space="0" w:color="auto"/>
              <w:bottom w:val="single" w:sz="6" w:space="0" w:color="auto"/>
              <w:right w:val="single" w:sz="6" w:space="0" w:color="auto"/>
            </w:tcBorders>
            <w:vAlign w:val="center"/>
          </w:tcPr>
          <w:p w14:paraId="22CED27C" w14:textId="77777777" w:rsidR="00CB2057" w:rsidRPr="00C81463" w:rsidRDefault="00CB2057" w:rsidP="0022153E">
            <w:pPr>
              <w:spacing w:after="200" w:line="276" w:lineRule="auto"/>
              <w:rPr>
                <w:rFonts w:eastAsia="PMingLiU"/>
                <w:lang w:eastAsia="zh-TW"/>
              </w:rPr>
            </w:pPr>
            <w:r w:rsidRPr="00C81463">
              <w:rPr>
                <w:rFonts w:eastAsia="PMingLiU"/>
                <w:lang w:eastAsia="zh-TW"/>
              </w:rPr>
              <w:t>Unsorted</w:t>
            </w:r>
          </w:p>
        </w:tc>
        <w:tc>
          <w:tcPr>
            <w:tcW w:w="1428" w:type="dxa"/>
            <w:tcBorders>
              <w:top w:val="single" w:sz="6" w:space="0" w:color="auto"/>
              <w:left w:val="single" w:sz="6" w:space="0" w:color="auto"/>
              <w:bottom w:val="single" w:sz="6" w:space="0" w:color="auto"/>
              <w:right w:val="single" w:sz="6" w:space="0" w:color="auto"/>
            </w:tcBorders>
            <w:vAlign w:val="center"/>
          </w:tcPr>
          <w:p w14:paraId="736DB1FD" w14:textId="77777777" w:rsidR="00CB2057" w:rsidRPr="00C81463" w:rsidRDefault="00CB2057" w:rsidP="0022153E">
            <w:pPr>
              <w:spacing w:after="200" w:line="276" w:lineRule="auto"/>
              <w:rPr>
                <w:rFonts w:eastAsia="PMingLiU"/>
                <w:lang w:eastAsia="zh-TW"/>
              </w:rPr>
            </w:pPr>
            <w:r w:rsidRPr="00C81463">
              <w:rPr>
                <w:rFonts w:eastAsia="PMingLiU"/>
                <w:lang w:eastAsia="zh-TW"/>
              </w:rPr>
              <w:t>G</w:t>
            </w:r>
            <w:r w:rsidRPr="00C81463">
              <w:rPr>
                <w:rFonts w:eastAsia="PMingLiU"/>
                <w:vertAlign w:val="subscript"/>
                <w:lang w:eastAsia="zh-TW"/>
              </w:rPr>
              <w:t>0</w:t>
            </w:r>
            <w:r w:rsidRPr="00C81463">
              <w:rPr>
                <w:rFonts w:eastAsia="PMingLiU"/>
                <w:lang w:eastAsia="zh-TW"/>
              </w:rPr>
              <w:t>/G</w:t>
            </w:r>
            <w:r w:rsidRPr="00C81463">
              <w:rPr>
                <w:rFonts w:eastAsia="PMingLiU"/>
                <w:vertAlign w:val="subscript"/>
                <w:lang w:eastAsia="zh-TW"/>
              </w:rPr>
              <w:t>1</w:t>
            </w:r>
          </w:p>
        </w:tc>
        <w:tc>
          <w:tcPr>
            <w:tcW w:w="1428" w:type="dxa"/>
            <w:tcBorders>
              <w:top w:val="single" w:sz="6" w:space="0" w:color="auto"/>
              <w:left w:val="single" w:sz="6" w:space="0" w:color="auto"/>
              <w:bottom w:val="single" w:sz="6" w:space="0" w:color="auto"/>
              <w:right w:val="single" w:sz="12" w:space="0" w:color="auto"/>
            </w:tcBorders>
            <w:vAlign w:val="center"/>
          </w:tcPr>
          <w:p w14:paraId="52523A09" w14:textId="77777777" w:rsidR="00CB2057" w:rsidRPr="00C81463" w:rsidRDefault="00CB2057" w:rsidP="0022153E">
            <w:pPr>
              <w:spacing w:after="200" w:line="276" w:lineRule="auto"/>
              <w:rPr>
                <w:rFonts w:eastAsia="PMingLiU"/>
                <w:lang w:eastAsia="zh-TW"/>
              </w:rPr>
            </w:pPr>
            <w:r w:rsidRPr="00C81463">
              <w:rPr>
                <w:rFonts w:eastAsia="PMingLiU"/>
                <w:lang w:eastAsia="zh-TW"/>
              </w:rPr>
              <w:t>G</w:t>
            </w:r>
            <w:r w:rsidRPr="00C81463">
              <w:rPr>
                <w:rFonts w:eastAsia="PMingLiU"/>
                <w:vertAlign w:val="subscript"/>
                <w:lang w:eastAsia="zh-TW"/>
              </w:rPr>
              <w:t>2</w:t>
            </w:r>
            <w:r w:rsidRPr="00C81463">
              <w:rPr>
                <w:rFonts w:eastAsia="PMingLiU"/>
                <w:lang w:eastAsia="zh-TW"/>
              </w:rPr>
              <w:t>/M</w:t>
            </w:r>
          </w:p>
        </w:tc>
      </w:tr>
      <w:tr w:rsidR="00CB2057" w14:paraId="0A9B41A1" w14:textId="77777777" w:rsidTr="007077B5">
        <w:trPr>
          <w:trHeight w:hRule="exact" w:val="432"/>
        </w:trPr>
        <w:tc>
          <w:tcPr>
            <w:tcW w:w="1456" w:type="dxa"/>
            <w:vMerge/>
            <w:tcBorders>
              <w:top w:val="single" w:sz="6" w:space="0" w:color="auto"/>
              <w:left w:val="single" w:sz="12" w:space="0" w:color="auto"/>
              <w:bottom w:val="single" w:sz="6" w:space="0" w:color="auto"/>
              <w:right w:val="single" w:sz="6" w:space="0" w:color="auto"/>
            </w:tcBorders>
          </w:tcPr>
          <w:p w14:paraId="27751D1F" w14:textId="77777777" w:rsidR="00CB2057" w:rsidRDefault="00CB2057" w:rsidP="0022153E">
            <w:pPr>
              <w:spacing w:after="200" w:line="276" w:lineRule="auto"/>
              <w:jc w:val="both"/>
              <w:rPr>
                <w:rFonts w:eastAsia="PMingLiU"/>
                <w:lang w:eastAsia="zh-TW"/>
              </w:rPr>
            </w:pPr>
          </w:p>
        </w:tc>
        <w:tc>
          <w:tcPr>
            <w:tcW w:w="1422" w:type="dxa"/>
            <w:tcBorders>
              <w:top w:val="single" w:sz="6" w:space="0" w:color="auto"/>
              <w:left w:val="single" w:sz="6" w:space="0" w:color="auto"/>
              <w:bottom w:val="single" w:sz="6" w:space="0" w:color="auto"/>
              <w:right w:val="single" w:sz="6" w:space="0" w:color="auto"/>
            </w:tcBorders>
            <w:vAlign w:val="center"/>
          </w:tcPr>
          <w:p w14:paraId="52EB02DB" w14:textId="77777777" w:rsidR="00CB2057" w:rsidRPr="00C81463" w:rsidRDefault="00CB2057" w:rsidP="0022153E">
            <w:pPr>
              <w:spacing w:after="200" w:line="276" w:lineRule="auto"/>
              <w:rPr>
                <w:rFonts w:eastAsia="PMingLiU"/>
                <w:lang w:eastAsia="zh-TW"/>
              </w:rPr>
            </w:pPr>
            <w:r w:rsidRPr="00C81463">
              <w:rPr>
                <w:rFonts w:eastAsia="PMingLiU"/>
                <w:lang w:eastAsia="zh-TW"/>
              </w:rPr>
              <w:t>169</w:t>
            </w:r>
          </w:p>
        </w:tc>
        <w:tc>
          <w:tcPr>
            <w:tcW w:w="1438" w:type="dxa"/>
            <w:tcBorders>
              <w:top w:val="single" w:sz="6" w:space="0" w:color="auto"/>
              <w:left w:val="single" w:sz="6" w:space="0" w:color="auto"/>
              <w:bottom w:val="single" w:sz="6" w:space="0" w:color="auto"/>
              <w:right w:val="single" w:sz="6" w:space="0" w:color="auto"/>
            </w:tcBorders>
            <w:vAlign w:val="center"/>
          </w:tcPr>
          <w:p w14:paraId="1CD9682C" w14:textId="77777777" w:rsidR="00CB2057" w:rsidRPr="00C81463" w:rsidRDefault="00CB2057" w:rsidP="0022153E">
            <w:pPr>
              <w:spacing w:after="200" w:line="276" w:lineRule="auto"/>
              <w:rPr>
                <w:rFonts w:eastAsia="PMingLiU"/>
                <w:lang w:eastAsia="zh-TW"/>
              </w:rPr>
            </w:pPr>
            <w:r w:rsidRPr="00C81463">
              <w:rPr>
                <w:rFonts w:eastAsia="PMingLiU"/>
                <w:lang w:eastAsia="zh-TW"/>
              </w:rPr>
              <w:t>Unsorted</w:t>
            </w:r>
          </w:p>
        </w:tc>
        <w:tc>
          <w:tcPr>
            <w:tcW w:w="1438" w:type="dxa"/>
            <w:tcBorders>
              <w:top w:val="single" w:sz="6" w:space="0" w:color="auto"/>
              <w:left w:val="single" w:sz="6" w:space="0" w:color="auto"/>
              <w:bottom w:val="single" w:sz="6" w:space="0" w:color="auto"/>
              <w:right w:val="single" w:sz="6" w:space="0" w:color="auto"/>
            </w:tcBorders>
          </w:tcPr>
          <w:p w14:paraId="5B7E26F1" w14:textId="77777777" w:rsidR="00CB2057" w:rsidRPr="00C81463" w:rsidRDefault="00CB2057" w:rsidP="0022153E">
            <w:r w:rsidRPr="00C81463">
              <w:rPr>
                <w:rFonts w:eastAsiaTheme="minorEastAsia"/>
                <w:color w:val="262626"/>
                <w:lang w:eastAsia="zh-CN"/>
              </w:rPr>
              <w:t>1.00000</w:t>
            </w:r>
          </w:p>
        </w:tc>
        <w:tc>
          <w:tcPr>
            <w:tcW w:w="1428" w:type="dxa"/>
            <w:tcBorders>
              <w:top w:val="single" w:sz="6" w:space="0" w:color="auto"/>
              <w:left w:val="single" w:sz="6" w:space="0" w:color="auto"/>
              <w:bottom w:val="single" w:sz="6" w:space="0" w:color="auto"/>
              <w:right w:val="single" w:sz="6" w:space="0" w:color="auto"/>
            </w:tcBorders>
          </w:tcPr>
          <w:p w14:paraId="11A8C5EB" w14:textId="77777777" w:rsidR="00CB2057" w:rsidRPr="00C81463" w:rsidRDefault="00CB2057" w:rsidP="0022153E">
            <w:r w:rsidRPr="00C81463">
              <w:rPr>
                <w:rFonts w:eastAsiaTheme="minorEastAsia"/>
                <w:color w:val="262626"/>
                <w:lang w:eastAsia="zh-CN"/>
              </w:rPr>
              <w:t>1.00000</w:t>
            </w:r>
          </w:p>
        </w:tc>
        <w:tc>
          <w:tcPr>
            <w:tcW w:w="1428" w:type="dxa"/>
            <w:tcBorders>
              <w:top w:val="single" w:sz="6" w:space="0" w:color="auto"/>
              <w:left w:val="single" w:sz="6" w:space="0" w:color="auto"/>
              <w:bottom w:val="single" w:sz="6" w:space="0" w:color="auto"/>
              <w:right w:val="single" w:sz="12" w:space="0" w:color="auto"/>
            </w:tcBorders>
          </w:tcPr>
          <w:p w14:paraId="12BD7E19" w14:textId="77777777" w:rsidR="00CB2057" w:rsidRPr="00C81463" w:rsidRDefault="00CB2057" w:rsidP="0022153E">
            <w:r w:rsidRPr="00C81463">
              <w:rPr>
                <w:rFonts w:eastAsiaTheme="minorEastAsia"/>
                <w:color w:val="262626"/>
                <w:lang w:eastAsia="zh-CN"/>
              </w:rPr>
              <w:t>1.00000</w:t>
            </w:r>
          </w:p>
        </w:tc>
      </w:tr>
      <w:tr w:rsidR="00CB2057" w14:paraId="40A49CDB" w14:textId="77777777" w:rsidTr="007077B5">
        <w:trPr>
          <w:trHeight w:hRule="exact" w:val="432"/>
        </w:trPr>
        <w:tc>
          <w:tcPr>
            <w:tcW w:w="1456" w:type="dxa"/>
            <w:vMerge/>
            <w:tcBorders>
              <w:top w:val="single" w:sz="6" w:space="0" w:color="auto"/>
              <w:left w:val="single" w:sz="12" w:space="0" w:color="auto"/>
              <w:bottom w:val="single" w:sz="6" w:space="0" w:color="auto"/>
              <w:right w:val="single" w:sz="6" w:space="0" w:color="auto"/>
            </w:tcBorders>
          </w:tcPr>
          <w:p w14:paraId="013167FA" w14:textId="77777777" w:rsidR="00CB2057" w:rsidRDefault="00CB2057" w:rsidP="0022153E">
            <w:pPr>
              <w:spacing w:after="200" w:line="276" w:lineRule="auto"/>
              <w:jc w:val="both"/>
              <w:rPr>
                <w:rFonts w:eastAsia="PMingLiU"/>
                <w:lang w:eastAsia="zh-TW"/>
              </w:rPr>
            </w:pPr>
          </w:p>
        </w:tc>
        <w:tc>
          <w:tcPr>
            <w:tcW w:w="1422" w:type="dxa"/>
            <w:tcBorders>
              <w:top w:val="single" w:sz="6" w:space="0" w:color="auto"/>
              <w:left w:val="single" w:sz="6" w:space="0" w:color="auto"/>
              <w:bottom w:val="single" w:sz="6" w:space="0" w:color="auto"/>
              <w:right w:val="single" w:sz="6" w:space="0" w:color="auto"/>
            </w:tcBorders>
            <w:vAlign w:val="center"/>
          </w:tcPr>
          <w:p w14:paraId="5F6E94EB" w14:textId="77777777" w:rsidR="00CB2057" w:rsidRPr="00C81463" w:rsidRDefault="00CB2057" w:rsidP="0022153E">
            <w:pPr>
              <w:spacing w:after="200" w:line="276" w:lineRule="auto"/>
              <w:rPr>
                <w:rFonts w:eastAsia="PMingLiU"/>
                <w:lang w:eastAsia="zh-TW"/>
              </w:rPr>
            </w:pPr>
            <w:r w:rsidRPr="00C81463">
              <w:rPr>
                <w:rFonts w:eastAsia="PMingLiU"/>
                <w:lang w:eastAsia="zh-TW"/>
              </w:rPr>
              <w:t>272</w:t>
            </w:r>
          </w:p>
        </w:tc>
        <w:tc>
          <w:tcPr>
            <w:tcW w:w="1438" w:type="dxa"/>
            <w:tcBorders>
              <w:top w:val="single" w:sz="6" w:space="0" w:color="auto"/>
              <w:left w:val="single" w:sz="6" w:space="0" w:color="auto"/>
              <w:bottom w:val="single" w:sz="6" w:space="0" w:color="auto"/>
              <w:right w:val="single" w:sz="6" w:space="0" w:color="auto"/>
            </w:tcBorders>
            <w:vAlign w:val="center"/>
          </w:tcPr>
          <w:p w14:paraId="3053F6EE" w14:textId="77777777" w:rsidR="00CB2057" w:rsidRPr="00C81463" w:rsidRDefault="00CB2057" w:rsidP="0022153E">
            <w:pPr>
              <w:spacing w:after="200" w:line="276" w:lineRule="auto"/>
              <w:rPr>
                <w:rFonts w:eastAsia="PMingLiU"/>
                <w:lang w:eastAsia="zh-TW"/>
              </w:rPr>
            </w:pPr>
            <w:r w:rsidRPr="00C81463">
              <w:rPr>
                <w:rFonts w:eastAsia="PMingLiU"/>
                <w:lang w:eastAsia="zh-TW"/>
              </w:rPr>
              <w:t>G</w:t>
            </w:r>
            <w:r w:rsidRPr="00C81463">
              <w:rPr>
                <w:rFonts w:eastAsia="PMingLiU"/>
                <w:vertAlign w:val="subscript"/>
                <w:lang w:eastAsia="zh-TW"/>
              </w:rPr>
              <w:t>0</w:t>
            </w:r>
            <w:r w:rsidRPr="00C81463">
              <w:rPr>
                <w:rFonts w:eastAsia="PMingLiU"/>
                <w:lang w:eastAsia="zh-TW"/>
              </w:rPr>
              <w:t>/G</w:t>
            </w:r>
            <w:r w:rsidRPr="00C81463">
              <w:rPr>
                <w:rFonts w:eastAsia="PMingLiU"/>
                <w:vertAlign w:val="subscript"/>
                <w:lang w:eastAsia="zh-TW"/>
              </w:rPr>
              <w:t>1</w:t>
            </w:r>
          </w:p>
        </w:tc>
        <w:tc>
          <w:tcPr>
            <w:tcW w:w="1438" w:type="dxa"/>
            <w:tcBorders>
              <w:top w:val="single" w:sz="6" w:space="0" w:color="auto"/>
              <w:left w:val="single" w:sz="6" w:space="0" w:color="auto"/>
              <w:bottom w:val="single" w:sz="6" w:space="0" w:color="auto"/>
              <w:right w:val="single" w:sz="6" w:space="0" w:color="auto"/>
            </w:tcBorders>
          </w:tcPr>
          <w:p w14:paraId="2034DB8F" w14:textId="77777777" w:rsidR="00CB2057" w:rsidRPr="00C81463" w:rsidRDefault="00CB2057" w:rsidP="0022153E">
            <w:r w:rsidRPr="00C81463">
              <w:rPr>
                <w:rFonts w:eastAsiaTheme="minorEastAsia"/>
                <w:color w:val="262626"/>
                <w:lang w:eastAsia="zh-CN"/>
              </w:rPr>
              <w:t>1.00000</w:t>
            </w:r>
          </w:p>
        </w:tc>
        <w:tc>
          <w:tcPr>
            <w:tcW w:w="1428" w:type="dxa"/>
            <w:tcBorders>
              <w:top w:val="single" w:sz="6" w:space="0" w:color="auto"/>
              <w:left w:val="single" w:sz="6" w:space="0" w:color="auto"/>
              <w:bottom w:val="single" w:sz="6" w:space="0" w:color="auto"/>
              <w:right w:val="single" w:sz="6" w:space="0" w:color="auto"/>
            </w:tcBorders>
          </w:tcPr>
          <w:p w14:paraId="26D7C149" w14:textId="77777777" w:rsidR="00CB2057" w:rsidRPr="00C81463" w:rsidRDefault="00CB2057" w:rsidP="0022153E">
            <w:r w:rsidRPr="00C81463">
              <w:rPr>
                <w:rFonts w:eastAsiaTheme="minorEastAsia"/>
                <w:color w:val="262626"/>
                <w:lang w:eastAsia="zh-CN"/>
              </w:rPr>
              <w:t>1.00000</w:t>
            </w:r>
          </w:p>
        </w:tc>
        <w:tc>
          <w:tcPr>
            <w:tcW w:w="1428" w:type="dxa"/>
            <w:tcBorders>
              <w:top w:val="single" w:sz="6" w:space="0" w:color="auto"/>
              <w:left w:val="single" w:sz="6" w:space="0" w:color="auto"/>
              <w:bottom w:val="single" w:sz="6" w:space="0" w:color="auto"/>
              <w:right w:val="single" w:sz="12" w:space="0" w:color="auto"/>
            </w:tcBorders>
          </w:tcPr>
          <w:p w14:paraId="3E1EDA2C" w14:textId="77777777" w:rsidR="00CB2057" w:rsidRPr="00C81463" w:rsidRDefault="00CB2057" w:rsidP="0022153E">
            <w:r w:rsidRPr="00C81463">
              <w:rPr>
                <w:rFonts w:eastAsiaTheme="minorEastAsia"/>
                <w:color w:val="262626"/>
                <w:lang w:eastAsia="zh-CN"/>
              </w:rPr>
              <w:t>1.00000</w:t>
            </w:r>
          </w:p>
        </w:tc>
      </w:tr>
      <w:tr w:rsidR="00CB2057" w14:paraId="5760A2F5" w14:textId="77777777" w:rsidTr="007077B5">
        <w:trPr>
          <w:trHeight w:hRule="exact" w:val="432"/>
        </w:trPr>
        <w:tc>
          <w:tcPr>
            <w:tcW w:w="1456" w:type="dxa"/>
            <w:vMerge/>
            <w:tcBorders>
              <w:top w:val="single" w:sz="6" w:space="0" w:color="auto"/>
              <w:left w:val="single" w:sz="12" w:space="0" w:color="auto"/>
              <w:bottom w:val="single" w:sz="12" w:space="0" w:color="auto"/>
              <w:right w:val="single" w:sz="6" w:space="0" w:color="auto"/>
            </w:tcBorders>
          </w:tcPr>
          <w:p w14:paraId="0622535B" w14:textId="77777777" w:rsidR="00CB2057" w:rsidRDefault="00CB2057" w:rsidP="0022153E">
            <w:pPr>
              <w:spacing w:after="200" w:line="276" w:lineRule="auto"/>
              <w:jc w:val="both"/>
              <w:rPr>
                <w:rFonts w:eastAsia="PMingLiU"/>
                <w:lang w:eastAsia="zh-TW"/>
              </w:rPr>
            </w:pPr>
          </w:p>
        </w:tc>
        <w:tc>
          <w:tcPr>
            <w:tcW w:w="1422" w:type="dxa"/>
            <w:tcBorders>
              <w:top w:val="single" w:sz="6" w:space="0" w:color="auto"/>
              <w:left w:val="single" w:sz="6" w:space="0" w:color="auto"/>
              <w:bottom w:val="single" w:sz="12" w:space="0" w:color="auto"/>
              <w:right w:val="single" w:sz="6" w:space="0" w:color="auto"/>
            </w:tcBorders>
            <w:vAlign w:val="center"/>
          </w:tcPr>
          <w:p w14:paraId="6DE47CB5" w14:textId="77777777" w:rsidR="00CB2057" w:rsidRPr="00C81463" w:rsidRDefault="00CB2057" w:rsidP="0022153E">
            <w:pPr>
              <w:spacing w:after="200" w:line="276" w:lineRule="auto"/>
              <w:rPr>
                <w:rFonts w:eastAsia="PMingLiU"/>
                <w:lang w:eastAsia="zh-TW"/>
              </w:rPr>
            </w:pPr>
            <w:r w:rsidRPr="00C81463">
              <w:rPr>
                <w:rFonts w:eastAsia="PMingLiU"/>
                <w:lang w:eastAsia="zh-TW"/>
              </w:rPr>
              <w:t>153</w:t>
            </w:r>
          </w:p>
        </w:tc>
        <w:tc>
          <w:tcPr>
            <w:tcW w:w="1438" w:type="dxa"/>
            <w:tcBorders>
              <w:top w:val="single" w:sz="6" w:space="0" w:color="auto"/>
              <w:left w:val="single" w:sz="6" w:space="0" w:color="auto"/>
              <w:bottom w:val="single" w:sz="12" w:space="0" w:color="auto"/>
              <w:right w:val="single" w:sz="6" w:space="0" w:color="auto"/>
            </w:tcBorders>
            <w:vAlign w:val="center"/>
          </w:tcPr>
          <w:p w14:paraId="719123DC" w14:textId="77777777" w:rsidR="00CB2057" w:rsidRPr="00C81463" w:rsidRDefault="00CB2057" w:rsidP="0022153E">
            <w:pPr>
              <w:spacing w:after="200" w:line="276" w:lineRule="auto"/>
              <w:rPr>
                <w:rFonts w:eastAsia="PMingLiU"/>
                <w:lang w:eastAsia="zh-TW"/>
              </w:rPr>
            </w:pPr>
            <w:r w:rsidRPr="00C81463">
              <w:rPr>
                <w:rFonts w:eastAsia="PMingLiU"/>
                <w:lang w:eastAsia="zh-TW"/>
              </w:rPr>
              <w:t>G</w:t>
            </w:r>
            <w:r w:rsidRPr="00C81463">
              <w:rPr>
                <w:rFonts w:eastAsia="PMingLiU"/>
                <w:vertAlign w:val="subscript"/>
                <w:lang w:eastAsia="zh-TW"/>
              </w:rPr>
              <w:t>2</w:t>
            </w:r>
            <w:r w:rsidRPr="00C81463">
              <w:rPr>
                <w:rFonts w:eastAsia="PMingLiU"/>
                <w:lang w:eastAsia="zh-TW"/>
              </w:rPr>
              <w:t>/M</w:t>
            </w:r>
          </w:p>
        </w:tc>
        <w:tc>
          <w:tcPr>
            <w:tcW w:w="1438" w:type="dxa"/>
            <w:tcBorders>
              <w:top w:val="single" w:sz="6" w:space="0" w:color="auto"/>
              <w:left w:val="single" w:sz="6" w:space="0" w:color="auto"/>
              <w:bottom w:val="single" w:sz="12" w:space="0" w:color="auto"/>
              <w:right w:val="single" w:sz="6" w:space="0" w:color="auto"/>
            </w:tcBorders>
          </w:tcPr>
          <w:p w14:paraId="6819B5B7" w14:textId="77777777" w:rsidR="00CB2057" w:rsidRPr="00C81463" w:rsidRDefault="00CB2057" w:rsidP="0022153E">
            <w:r w:rsidRPr="00C81463">
              <w:rPr>
                <w:rFonts w:eastAsiaTheme="minorEastAsia"/>
                <w:color w:val="262626"/>
                <w:lang w:eastAsia="zh-CN"/>
              </w:rPr>
              <w:t>1.00000</w:t>
            </w:r>
          </w:p>
        </w:tc>
        <w:tc>
          <w:tcPr>
            <w:tcW w:w="1428" w:type="dxa"/>
            <w:tcBorders>
              <w:top w:val="single" w:sz="6" w:space="0" w:color="auto"/>
              <w:left w:val="single" w:sz="6" w:space="0" w:color="auto"/>
              <w:bottom w:val="single" w:sz="12" w:space="0" w:color="auto"/>
              <w:right w:val="single" w:sz="6" w:space="0" w:color="auto"/>
            </w:tcBorders>
          </w:tcPr>
          <w:p w14:paraId="3D5D24FE" w14:textId="77777777" w:rsidR="00CB2057" w:rsidRPr="00C81463" w:rsidRDefault="00CB2057" w:rsidP="0022153E">
            <w:r w:rsidRPr="00C81463">
              <w:rPr>
                <w:rFonts w:eastAsiaTheme="minorEastAsia"/>
                <w:color w:val="262626"/>
                <w:lang w:eastAsia="zh-CN"/>
              </w:rPr>
              <w:t>1.00000</w:t>
            </w:r>
          </w:p>
        </w:tc>
        <w:tc>
          <w:tcPr>
            <w:tcW w:w="1428" w:type="dxa"/>
            <w:tcBorders>
              <w:top w:val="single" w:sz="6" w:space="0" w:color="auto"/>
              <w:left w:val="single" w:sz="6" w:space="0" w:color="auto"/>
              <w:bottom w:val="single" w:sz="12" w:space="0" w:color="auto"/>
              <w:right w:val="single" w:sz="12" w:space="0" w:color="auto"/>
            </w:tcBorders>
          </w:tcPr>
          <w:p w14:paraId="3960F340" w14:textId="77777777" w:rsidR="00CB2057" w:rsidRPr="00C81463" w:rsidRDefault="00CB2057" w:rsidP="0022153E">
            <w:r w:rsidRPr="00C81463">
              <w:rPr>
                <w:rFonts w:eastAsiaTheme="minorEastAsia"/>
                <w:color w:val="262626"/>
                <w:lang w:eastAsia="zh-CN"/>
              </w:rPr>
              <w:t>1.00000</w:t>
            </w:r>
          </w:p>
        </w:tc>
      </w:tr>
    </w:tbl>
    <w:p w14:paraId="0DAB3F41" w14:textId="42CF741C" w:rsidR="007077B5" w:rsidRDefault="007077B5" w:rsidP="007077B5">
      <w:pPr>
        <w:spacing w:after="200" w:line="276" w:lineRule="auto"/>
        <w:jc w:val="both"/>
        <w:rPr>
          <w:rFonts w:ascii="Arial" w:hAnsi="Arial" w:cs="Arial"/>
          <w:b/>
          <w:sz w:val="28"/>
          <w:szCs w:val="22"/>
        </w:rPr>
      </w:pPr>
      <w:r>
        <w:rPr>
          <w:b/>
          <w:szCs w:val="22"/>
        </w:rPr>
        <w:lastRenderedPageBreak/>
        <w:t>Table S</w:t>
      </w:r>
      <w:r w:rsidR="00DA4E9B">
        <w:rPr>
          <w:b/>
        </w:rPr>
        <w:t>5</w:t>
      </w:r>
      <w:r>
        <w:rPr>
          <w:b/>
        </w:rPr>
        <w:t>.</w:t>
      </w:r>
      <w:r w:rsidRPr="00D73699">
        <w:rPr>
          <w:b/>
        </w:rPr>
        <w:t xml:space="preserve"> </w:t>
      </w:r>
      <w:r>
        <w:t>Adjusted P-values of the t-tests for Infection Model and Infection and Lysis Model.</w:t>
      </w:r>
    </w:p>
    <w:tbl>
      <w:tblPr>
        <w:tblStyle w:val="TableGrid"/>
        <w:tblW w:w="8994" w:type="dxa"/>
        <w:tblLook w:val="04A0" w:firstRow="1" w:lastRow="0" w:firstColumn="1" w:lastColumn="0" w:noHBand="0" w:noVBand="1"/>
      </w:tblPr>
      <w:tblGrid>
        <w:gridCol w:w="1518"/>
        <w:gridCol w:w="1869"/>
        <w:gridCol w:w="1869"/>
        <w:gridCol w:w="1869"/>
        <w:gridCol w:w="1869"/>
      </w:tblGrid>
      <w:tr w:rsidR="007077B5" w14:paraId="496D5EA8" w14:textId="77777777" w:rsidTr="002A3A7B">
        <w:trPr>
          <w:trHeight w:hRule="exact" w:val="429"/>
        </w:trPr>
        <w:tc>
          <w:tcPr>
            <w:tcW w:w="1518" w:type="dxa"/>
            <w:vMerge w:val="restart"/>
            <w:tcBorders>
              <w:top w:val="single" w:sz="12" w:space="0" w:color="auto"/>
              <w:left w:val="single" w:sz="12" w:space="0" w:color="auto"/>
              <w:bottom w:val="single" w:sz="6" w:space="0" w:color="auto"/>
              <w:right w:val="single" w:sz="6" w:space="0" w:color="auto"/>
            </w:tcBorders>
            <w:vAlign w:val="center"/>
          </w:tcPr>
          <w:p w14:paraId="7DA66C10" w14:textId="77777777" w:rsidR="007077B5" w:rsidRPr="008F0F69" w:rsidRDefault="007077B5" w:rsidP="002A3A7B">
            <w:pPr>
              <w:spacing w:after="200" w:line="276" w:lineRule="auto"/>
              <w:jc w:val="center"/>
              <w:rPr>
                <w:rFonts w:eastAsia="PMingLiU"/>
                <w:b/>
                <w:lang w:eastAsia="zh-TW"/>
              </w:rPr>
            </w:pPr>
            <w:r w:rsidRPr="008F0F69">
              <w:rPr>
                <w:rFonts w:eastAsia="PMingLiU"/>
                <w:b/>
                <w:lang w:eastAsia="zh-TW"/>
              </w:rPr>
              <w:t>Maximum</w:t>
            </w:r>
          </w:p>
        </w:tc>
        <w:tc>
          <w:tcPr>
            <w:tcW w:w="1869" w:type="dxa"/>
            <w:tcBorders>
              <w:top w:val="single" w:sz="12" w:space="0" w:color="auto"/>
              <w:left w:val="single" w:sz="6" w:space="0" w:color="auto"/>
              <w:bottom w:val="single" w:sz="6" w:space="0" w:color="auto"/>
              <w:right w:val="single" w:sz="6" w:space="0" w:color="auto"/>
            </w:tcBorders>
            <w:vAlign w:val="center"/>
          </w:tcPr>
          <w:p w14:paraId="748C9EA4" w14:textId="77777777" w:rsidR="007077B5" w:rsidRPr="008F0F69" w:rsidRDefault="007077B5" w:rsidP="002A3A7B">
            <w:pPr>
              <w:spacing w:after="200" w:line="276" w:lineRule="auto"/>
              <w:jc w:val="center"/>
              <w:rPr>
                <w:rFonts w:eastAsia="PMingLiU"/>
                <w:lang w:eastAsia="zh-TW"/>
              </w:rPr>
            </w:pPr>
            <w:r w:rsidRPr="008F0F69">
              <w:rPr>
                <w:rFonts w:eastAsia="PMingLiU"/>
                <w:lang w:eastAsia="zh-TW"/>
              </w:rPr>
              <w:t>Sample size</w:t>
            </w:r>
          </w:p>
        </w:tc>
        <w:tc>
          <w:tcPr>
            <w:tcW w:w="1869" w:type="dxa"/>
            <w:tcBorders>
              <w:top w:val="single" w:sz="12" w:space="0" w:color="auto"/>
              <w:left w:val="single" w:sz="6" w:space="0" w:color="auto"/>
              <w:bottom w:val="single" w:sz="6" w:space="0" w:color="auto"/>
              <w:right w:val="single" w:sz="6" w:space="0" w:color="auto"/>
            </w:tcBorders>
            <w:vAlign w:val="center"/>
          </w:tcPr>
          <w:p w14:paraId="51AEEB18" w14:textId="77777777" w:rsidR="007077B5" w:rsidRPr="008F0F69" w:rsidRDefault="007077B5" w:rsidP="002A3A7B">
            <w:pPr>
              <w:spacing w:after="200" w:line="276" w:lineRule="auto"/>
              <w:jc w:val="center"/>
              <w:rPr>
                <w:rFonts w:eastAsia="PMingLiU"/>
                <w:lang w:eastAsia="zh-TW"/>
              </w:rPr>
            </w:pPr>
          </w:p>
        </w:tc>
        <w:tc>
          <w:tcPr>
            <w:tcW w:w="1869" w:type="dxa"/>
            <w:tcBorders>
              <w:top w:val="single" w:sz="12" w:space="0" w:color="auto"/>
              <w:left w:val="single" w:sz="6" w:space="0" w:color="auto"/>
              <w:bottom w:val="single" w:sz="6" w:space="0" w:color="auto"/>
              <w:right w:val="single" w:sz="6" w:space="0" w:color="auto"/>
            </w:tcBorders>
            <w:vAlign w:val="center"/>
          </w:tcPr>
          <w:p w14:paraId="3E7DD8C0" w14:textId="77777777" w:rsidR="007077B5" w:rsidRPr="008F0F69" w:rsidRDefault="007077B5" w:rsidP="002A3A7B">
            <w:pPr>
              <w:spacing w:after="200" w:line="276" w:lineRule="auto"/>
              <w:jc w:val="center"/>
              <w:rPr>
                <w:rFonts w:eastAsia="PMingLiU"/>
                <w:lang w:eastAsia="zh-TW"/>
              </w:rPr>
            </w:pPr>
            <w:r w:rsidRPr="008F0F69">
              <w:rPr>
                <w:rFonts w:eastAsia="PMingLiU"/>
                <w:lang w:eastAsia="zh-TW"/>
              </w:rPr>
              <w:t>27</w:t>
            </w:r>
          </w:p>
        </w:tc>
        <w:tc>
          <w:tcPr>
            <w:tcW w:w="1869" w:type="dxa"/>
            <w:tcBorders>
              <w:top w:val="single" w:sz="12" w:space="0" w:color="auto"/>
              <w:left w:val="single" w:sz="6" w:space="0" w:color="auto"/>
              <w:bottom w:val="single" w:sz="6" w:space="0" w:color="auto"/>
              <w:right w:val="single" w:sz="12" w:space="0" w:color="auto"/>
            </w:tcBorders>
            <w:vAlign w:val="center"/>
          </w:tcPr>
          <w:p w14:paraId="7CF12034" w14:textId="77777777" w:rsidR="007077B5" w:rsidRPr="008F0F69" w:rsidRDefault="007077B5" w:rsidP="002A3A7B">
            <w:pPr>
              <w:spacing w:after="200" w:line="276" w:lineRule="auto"/>
              <w:jc w:val="center"/>
              <w:rPr>
                <w:rFonts w:eastAsia="PMingLiU"/>
                <w:lang w:eastAsia="zh-TW"/>
              </w:rPr>
            </w:pPr>
            <w:r w:rsidRPr="008F0F69">
              <w:rPr>
                <w:rFonts w:eastAsia="PMingLiU"/>
                <w:lang w:eastAsia="zh-TW"/>
              </w:rPr>
              <w:t>182</w:t>
            </w:r>
          </w:p>
        </w:tc>
      </w:tr>
      <w:tr w:rsidR="007077B5" w14:paraId="7AF566AB" w14:textId="77777777" w:rsidTr="002A3A7B">
        <w:trPr>
          <w:trHeight w:hRule="exact" w:val="429"/>
        </w:trPr>
        <w:tc>
          <w:tcPr>
            <w:tcW w:w="1518" w:type="dxa"/>
            <w:vMerge/>
            <w:tcBorders>
              <w:top w:val="single" w:sz="6" w:space="0" w:color="auto"/>
              <w:left w:val="single" w:sz="12" w:space="0" w:color="auto"/>
              <w:bottom w:val="single" w:sz="6" w:space="0" w:color="auto"/>
              <w:right w:val="single" w:sz="6" w:space="0" w:color="auto"/>
            </w:tcBorders>
            <w:vAlign w:val="center"/>
          </w:tcPr>
          <w:p w14:paraId="03D51EF0" w14:textId="77777777" w:rsidR="007077B5" w:rsidRPr="008F0F69" w:rsidRDefault="007077B5" w:rsidP="002A3A7B">
            <w:pPr>
              <w:spacing w:after="200" w:line="276" w:lineRule="auto"/>
              <w:jc w:val="center"/>
              <w:rPr>
                <w:rFonts w:eastAsia="PMingLiU"/>
                <w:lang w:eastAsia="zh-TW"/>
              </w:rPr>
            </w:pPr>
          </w:p>
        </w:tc>
        <w:tc>
          <w:tcPr>
            <w:tcW w:w="1869" w:type="dxa"/>
            <w:tcBorders>
              <w:top w:val="single" w:sz="6" w:space="0" w:color="auto"/>
              <w:left w:val="single" w:sz="6" w:space="0" w:color="auto"/>
              <w:bottom w:val="single" w:sz="6" w:space="0" w:color="auto"/>
              <w:right w:val="single" w:sz="6" w:space="0" w:color="auto"/>
            </w:tcBorders>
            <w:vAlign w:val="center"/>
          </w:tcPr>
          <w:p w14:paraId="221090BE" w14:textId="77777777" w:rsidR="007077B5" w:rsidRPr="008F0F69" w:rsidRDefault="007077B5" w:rsidP="002A3A7B">
            <w:pPr>
              <w:spacing w:after="200" w:line="276" w:lineRule="auto"/>
              <w:jc w:val="center"/>
              <w:rPr>
                <w:rFonts w:eastAsia="PMingLiU"/>
                <w:lang w:eastAsia="zh-TW"/>
              </w:rPr>
            </w:pPr>
          </w:p>
        </w:tc>
        <w:tc>
          <w:tcPr>
            <w:tcW w:w="1869" w:type="dxa"/>
            <w:tcBorders>
              <w:top w:val="single" w:sz="6" w:space="0" w:color="auto"/>
              <w:left w:val="single" w:sz="6" w:space="0" w:color="auto"/>
              <w:bottom w:val="single" w:sz="6" w:space="0" w:color="auto"/>
              <w:right w:val="single" w:sz="6" w:space="0" w:color="auto"/>
            </w:tcBorders>
            <w:vAlign w:val="center"/>
          </w:tcPr>
          <w:p w14:paraId="708D7B4C" w14:textId="77777777" w:rsidR="007077B5" w:rsidRPr="008F0F69" w:rsidRDefault="007077B5" w:rsidP="002A3A7B">
            <w:pPr>
              <w:spacing w:after="200" w:line="276" w:lineRule="auto"/>
              <w:jc w:val="center"/>
              <w:rPr>
                <w:rFonts w:eastAsia="PMingLiU"/>
                <w:lang w:eastAsia="zh-TW"/>
              </w:rPr>
            </w:pPr>
            <w:r>
              <w:rPr>
                <w:rFonts w:eastAsia="PMingLiU"/>
                <w:lang w:eastAsia="zh-TW"/>
              </w:rPr>
              <w:t>G</w:t>
            </w:r>
            <w:r w:rsidRPr="008F0F69">
              <w:rPr>
                <w:rFonts w:eastAsia="PMingLiU"/>
                <w:lang w:eastAsia="zh-TW"/>
              </w:rPr>
              <w:t>roup</w:t>
            </w:r>
          </w:p>
        </w:tc>
        <w:tc>
          <w:tcPr>
            <w:tcW w:w="1869" w:type="dxa"/>
            <w:tcBorders>
              <w:top w:val="single" w:sz="6" w:space="0" w:color="auto"/>
              <w:left w:val="single" w:sz="6" w:space="0" w:color="auto"/>
              <w:bottom w:val="single" w:sz="6" w:space="0" w:color="auto"/>
              <w:right w:val="single" w:sz="6" w:space="0" w:color="auto"/>
            </w:tcBorders>
            <w:vAlign w:val="center"/>
          </w:tcPr>
          <w:p w14:paraId="7EC00E3D" w14:textId="77777777" w:rsidR="007077B5" w:rsidRPr="008F0F69" w:rsidRDefault="007077B5" w:rsidP="002A3A7B">
            <w:pPr>
              <w:spacing w:after="200" w:line="276" w:lineRule="auto"/>
              <w:jc w:val="center"/>
              <w:rPr>
                <w:rFonts w:eastAsia="PMingLiU"/>
                <w:lang w:eastAsia="zh-TW"/>
              </w:rPr>
            </w:pPr>
            <w:r w:rsidRPr="008F0F69">
              <w:rPr>
                <w:rFonts w:eastAsia="PMingLiU"/>
                <w:lang w:eastAsia="zh-TW"/>
              </w:rPr>
              <w:t>Infection</w:t>
            </w:r>
          </w:p>
        </w:tc>
        <w:tc>
          <w:tcPr>
            <w:tcW w:w="1869" w:type="dxa"/>
            <w:tcBorders>
              <w:top w:val="single" w:sz="6" w:space="0" w:color="auto"/>
              <w:left w:val="single" w:sz="6" w:space="0" w:color="auto"/>
              <w:bottom w:val="single" w:sz="6" w:space="0" w:color="auto"/>
              <w:right w:val="single" w:sz="12" w:space="0" w:color="auto"/>
            </w:tcBorders>
            <w:vAlign w:val="center"/>
          </w:tcPr>
          <w:p w14:paraId="28EF2F46" w14:textId="77777777" w:rsidR="007077B5" w:rsidRPr="008F0F69" w:rsidRDefault="007077B5" w:rsidP="002A3A7B">
            <w:pPr>
              <w:spacing w:after="200" w:line="276" w:lineRule="auto"/>
              <w:jc w:val="center"/>
              <w:rPr>
                <w:rFonts w:eastAsia="PMingLiU"/>
                <w:lang w:eastAsia="zh-TW"/>
              </w:rPr>
            </w:pPr>
            <w:r w:rsidRPr="008F0F69">
              <w:rPr>
                <w:rFonts w:eastAsia="PMingLiU"/>
                <w:lang w:eastAsia="zh-TW"/>
              </w:rPr>
              <w:t>Infection &amp; lysis</w:t>
            </w:r>
          </w:p>
        </w:tc>
      </w:tr>
      <w:tr w:rsidR="007077B5" w14:paraId="3F59204F" w14:textId="77777777" w:rsidTr="002A3A7B">
        <w:trPr>
          <w:trHeight w:hRule="exact" w:val="429"/>
        </w:trPr>
        <w:tc>
          <w:tcPr>
            <w:tcW w:w="1518" w:type="dxa"/>
            <w:vMerge/>
            <w:tcBorders>
              <w:top w:val="single" w:sz="6" w:space="0" w:color="auto"/>
              <w:left w:val="single" w:sz="12" w:space="0" w:color="auto"/>
              <w:bottom w:val="single" w:sz="6" w:space="0" w:color="auto"/>
              <w:right w:val="single" w:sz="6" w:space="0" w:color="auto"/>
            </w:tcBorders>
            <w:vAlign w:val="center"/>
          </w:tcPr>
          <w:p w14:paraId="3370B0F2" w14:textId="77777777" w:rsidR="007077B5" w:rsidRPr="008F0F69" w:rsidRDefault="007077B5" w:rsidP="002A3A7B">
            <w:pPr>
              <w:spacing w:after="200" w:line="276" w:lineRule="auto"/>
              <w:jc w:val="center"/>
              <w:rPr>
                <w:rFonts w:eastAsia="PMingLiU"/>
                <w:lang w:eastAsia="zh-TW"/>
              </w:rPr>
            </w:pPr>
          </w:p>
        </w:tc>
        <w:tc>
          <w:tcPr>
            <w:tcW w:w="1869" w:type="dxa"/>
            <w:tcBorders>
              <w:top w:val="single" w:sz="6" w:space="0" w:color="auto"/>
              <w:left w:val="single" w:sz="6" w:space="0" w:color="auto"/>
              <w:bottom w:val="single" w:sz="6" w:space="0" w:color="auto"/>
              <w:right w:val="single" w:sz="6" w:space="0" w:color="auto"/>
            </w:tcBorders>
            <w:vAlign w:val="center"/>
          </w:tcPr>
          <w:p w14:paraId="05411374" w14:textId="77777777" w:rsidR="007077B5" w:rsidRPr="008F0F69" w:rsidRDefault="007077B5" w:rsidP="002A3A7B">
            <w:pPr>
              <w:spacing w:after="200" w:line="276" w:lineRule="auto"/>
              <w:jc w:val="center"/>
              <w:rPr>
                <w:rFonts w:eastAsia="PMingLiU"/>
                <w:lang w:eastAsia="zh-TW"/>
              </w:rPr>
            </w:pPr>
            <w:r w:rsidRPr="008F0F69">
              <w:rPr>
                <w:rFonts w:eastAsiaTheme="minorEastAsia"/>
                <w:lang w:eastAsia="zh-CN"/>
              </w:rPr>
              <w:t>27</w:t>
            </w:r>
          </w:p>
        </w:tc>
        <w:tc>
          <w:tcPr>
            <w:tcW w:w="1869" w:type="dxa"/>
            <w:tcBorders>
              <w:top w:val="single" w:sz="6" w:space="0" w:color="auto"/>
              <w:left w:val="single" w:sz="6" w:space="0" w:color="auto"/>
              <w:bottom w:val="single" w:sz="6" w:space="0" w:color="auto"/>
              <w:right w:val="single" w:sz="6" w:space="0" w:color="auto"/>
            </w:tcBorders>
            <w:vAlign w:val="center"/>
          </w:tcPr>
          <w:p w14:paraId="2C93ECF5" w14:textId="77777777" w:rsidR="007077B5" w:rsidRPr="008F0F69" w:rsidRDefault="007077B5" w:rsidP="002A3A7B">
            <w:pPr>
              <w:spacing w:after="200" w:line="276" w:lineRule="auto"/>
              <w:jc w:val="center"/>
              <w:rPr>
                <w:rFonts w:eastAsia="PMingLiU"/>
                <w:lang w:eastAsia="zh-TW"/>
              </w:rPr>
            </w:pPr>
            <w:r w:rsidRPr="008F0F69">
              <w:rPr>
                <w:rFonts w:eastAsia="PMingLiU"/>
                <w:lang w:eastAsia="zh-TW"/>
              </w:rPr>
              <w:t>Infection</w:t>
            </w:r>
          </w:p>
        </w:tc>
        <w:tc>
          <w:tcPr>
            <w:tcW w:w="1869" w:type="dxa"/>
            <w:tcBorders>
              <w:top w:val="single" w:sz="6" w:space="0" w:color="auto"/>
              <w:left w:val="single" w:sz="6" w:space="0" w:color="auto"/>
              <w:bottom w:val="single" w:sz="6" w:space="0" w:color="auto"/>
              <w:right w:val="single" w:sz="6" w:space="0" w:color="auto"/>
            </w:tcBorders>
            <w:vAlign w:val="center"/>
          </w:tcPr>
          <w:p w14:paraId="41F64619" w14:textId="77777777" w:rsidR="007077B5" w:rsidRPr="008F0F69" w:rsidRDefault="007077B5" w:rsidP="002A3A7B">
            <w:pPr>
              <w:jc w:val="center"/>
            </w:pPr>
            <w:r w:rsidRPr="008F0F69">
              <w:rPr>
                <w:rFonts w:eastAsiaTheme="minorEastAsia"/>
                <w:color w:val="262626"/>
                <w:lang w:eastAsia="zh-CN"/>
              </w:rPr>
              <w:t>1.00000</w:t>
            </w:r>
          </w:p>
        </w:tc>
        <w:tc>
          <w:tcPr>
            <w:tcW w:w="1869" w:type="dxa"/>
            <w:tcBorders>
              <w:top w:val="single" w:sz="6" w:space="0" w:color="auto"/>
              <w:left w:val="single" w:sz="6" w:space="0" w:color="auto"/>
              <w:bottom w:val="single" w:sz="6" w:space="0" w:color="auto"/>
              <w:right w:val="single" w:sz="12" w:space="0" w:color="auto"/>
            </w:tcBorders>
            <w:vAlign w:val="center"/>
          </w:tcPr>
          <w:p w14:paraId="1FEC17C8" w14:textId="77777777" w:rsidR="007077B5" w:rsidRPr="008F0F69" w:rsidRDefault="007077B5" w:rsidP="002A3A7B">
            <w:pPr>
              <w:jc w:val="center"/>
            </w:pPr>
            <w:r w:rsidRPr="008F0F69">
              <w:rPr>
                <w:rFonts w:eastAsiaTheme="minorEastAsia"/>
                <w:color w:val="262626"/>
                <w:lang w:eastAsia="zh-CN"/>
              </w:rPr>
              <w:t>0.00004</w:t>
            </w:r>
          </w:p>
        </w:tc>
      </w:tr>
      <w:tr w:rsidR="007077B5" w14:paraId="09396E57" w14:textId="77777777" w:rsidTr="002A3A7B">
        <w:trPr>
          <w:trHeight w:hRule="exact" w:val="429"/>
        </w:trPr>
        <w:tc>
          <w:tcPr>
            <w:tcW w:w="1518" w:type="dxa"/>
            <w:vMerge/>
            <w:tcBorders>
              <w:top w:val="single" w:sz="6" w:space="0" w:color="auto"/>
              <w:left w:val="single" w:sz="12" w:space="0" w:color="auto"/>
              <w:bottom w:val="single" w:sz="12" w:space="0" w:color="auto"/>
              <w:right w:val="single" w:sz="6" w:space="0" w:color="auto"/>
            </w:tcBorders>
            <w:vAlign w:val="center"/>
          </w:tcPr>
          <w:p w14:paraId="59394992" w14:textId="77777777" w:rsidR="007077B5" w:rsidRPr="008F0F69" w:rsidRDefault="007077B5" w:rsidP="002A3A7B">
            <w:pPr>
              <w:spacing w:after="200" w:line="276" w:lineRule="auto"/>
              <w:jc w:val="center"/>
              <w:rPr>
                <w:rFonts w:eastAsia="PMingLiU"/>
                <w:lang w:eastAsia="zh-TW"/>
              </w:rPr>
            </w:pPr>
          </w:p>
        </w:tc>
        <w:tc>
          <w:tcPr>
            <w:tcW w:w="1869" w:type="dxa"/>
            <w:tcBorders>
              <w:top w:val="single" w:sz="6" w:space="0" w:color="auto"/>
              <w:left w:val="single" w:sz="6" w:space="0" w:color="auto"/>
              <w:bottom w:val="single" w:sz="12" w:space="0" w:color="auto"/>
              <w:right w:val="single" w:sz="6" w:space="0" w:color="auto"/>
            </w:tcBorders>
            <w:vAlign w:val="center"/>
          </w:tcPr>
          <w:p w14:paraId="05C83BD6" w14:textId="77777777" w:rsidR="007077B5" w:rsidRPr="008F0F69" w:rsidRDefault="007077B5" w:rsidP="002A3A7B">
            <w:pPr>
              <w:spacing w:after="200" w:line="276" w:lineRule="auto"/>
              <w:jc w:val="center"/>
              <w:rPr>
                <w:rFonts w:eastAsia="PMingLiU"/>
                <w:lang w:eastAsia="zh-TW"/>
              </w:rPr>
            </w:pPr>
            <w:r w:rsidRPr="008F0F69">
              <w:rPr>
                <w:rFonts w:eastAsiaTheme="minorEastAsia"/>
                <w:lang w:eastAsia="zh-CN"/>
              </w:rPr>
              <w:t>182</w:t>
            </w:r>
          </w:p>
        </w:tc>
        <w:tc>
          <w:tcPr>
            <w:tcW w:w="1869" w:type="dxa"/>
            <w:tcBorders>
              <w:top w:val="single" w:sz="6" w:space="0" w:color="auto"/>
              <w:left w:val="single" w:sz="6" w:space="0" w:color="auto"/>
              <w:bottom w:val="single" w:sz="12" w:space="0" w:color="auto"/>
              <w:right w:val="single" w:sz="6" w:space="0" w:color="auto"/>
            </w:tcBorders>
            <w:vAlign w:val="center"/>
          </w:tcPr>
          <w:p w14:paraId="6DAC3364" w14:textId="77777777" w:rsidR="007077B5" w:rsidRPr="008F0F69" w:rsidRDefault="007077B5" w:rsidP="002A3A7B">
            <w:pPr>
              <w:spacing w:after="200" w:line="276" w:lineRule="auto"/>
              <w:jc w:val="center"/>
              <w:rPr>
                <w:rFonts w:eastAsia="PMingLiU"/>
                <w:lang w:eastAsia="zh-TW"/>
              </w:rPr>
            </w:pPr>
            <w:r w:rsidRPr="008F0F69">
              <w:rPr>
                <w:rFonts w:eastAsia="PMingLiU"/>
                <w:lang w:eastAsia="zh-TW"/>
              </w:rPr>
              <w:t>Infection &amp; lysis</w:t>
            </w:r>
          </w:p>
        </w:tc>
        <w:tc>
          <w:tcPr>
            <w:tcW w:w="1869" w:type="dxa"/>
            <w:tcBorders>
              <w:top w:val="single" w:sz="6" w:space="0" w:color="auto"/>
              <w:left w:val="single" w:sz="6" w:space="0" w:color="auto"/>
              <w:bottom w:val="single" w:sz="12" w:space="0" w:color="auto"/>
              <w:right w:val="single" w:sz="6" w:space="0" w:color="auto"/>
            </w:tcBorders>
            <w:vAlign w:val="center"/>
          </w:tcPr>
          <w:p w14:paraId="023C7B71" w14:textId="77777777" w:rsidR="007077B5" w:rsidRPr="008F0F69" w:rsidRDefault="007077B5" w:rsidP="002A3A7B">
            <w:pPr>
              <w:jc w:val="center"/>
            </w:pPr>
            <w:r w:rsidRPr="008F0F69">
              <w:rPr>
                <w:rFonts w:eastAsiaTheme="minorEastAsia"/>
                <w:color w:val="262626"/>
                <w:lang w:eastAsia="zh-CN"/>
              </w:rPr>
              <w:t>0.00004</w:t>
            </w:r>
          </w:p>
        </w:tc>
        <w:tc>
          <w:tcPr>
            <w:tcW w:w="1869" w:type="dxa"/>
            <w:tcBorders>
              <w:top w:val="single" w:sz="6" w:space="0" w:color="auto"/>
              <w:left w:val="single" w:sz="6" w:space="0" w:color="auto"/>
              <w:bottom w:val="single" w:sz="12" w:space="0" w:color="auto"/>
              <w:right w:val="single" w:sz="12" w:space="0" w:color="auto"/>
            </w:tcBorders>
            <w:vAlign w:val="center"/>
          </w:tcPr>
          <w:p w14:paraId="6558581E" w14:textId="77777777" w:rsidR="007077B5" w:rsidRPr="008F0F69" w:rsidRDefault="007077B5" w:rsidP="002A3A7B">
            <w:pPr>
              <w:jc w:val="center"/>
            </w:pPr>
            <w:r w:rsidRPr="008F0F69">
              <w:rPr>
                <w:rFonts w:eastAsiaTheme="minorEastAsia"/>
                <w:color w:val="262626"/>
                <w:lang w:eastAsia="zh-CN"/>
              </w:rPr>
              <w:t>1.00000</w:t>
            </w:r>
          </w:p>
        </w:tc>
      </w:tr>
      <w:tr w:rsidR="007077B5" w14:paraId="5F6FEE15" w14:textId="77777777" w:rsidTr="002A3A7B">
        <w:trPr>
          <w:trHeight w:hRule="exact" w:val="429"/>
        </w:trPr>
        <w:tc>
          <w:tcPr>
            <w:tcW w:w="1518" w:type="dxa"/>
            <w:vMerge w:val="restart"/>
            <w:tcBorders>
              <w:top w:val="single" w:sz="12" w:space="0" w:color="auto"/>
              <w:left w:val="single" w:sz="12" w:space="0" w:color="auto"/>
              <w:bottom w:val="single" w:sz="6" w:space="0" w:color="auto"/>
              <w:right w:val="single" w:sz="6" w:space="0" w:color="auto"/>
            </w:tcBorders>
            <w:vAlign w:val="center"/>
          </w:tcPr>
          <w:p w14:paraId="7B4AB83F" w14:textId="77777777" w:rsidR="007077B5" w:rsidRPr="008F0F69" w:rsidRDefault="007077B5" w:rsidP="002A3A7B">
            <w:pPr>
              <w:spacing w:after="200" w:line="276" w:lineRule="auto"/>
              <w:jc w:val="center"/>
              <w:rPr>
                <w:rFonts w:eastAsia="PMingLiU"/>
                <w:lang w:eastAsia="zh-TW"/>
              </w:rPr>
            </w:pPr>
            <w:r w:rsidRPr="008F0F69">
              <w:rPr>
                <w:rFonts w:eastAsia="PMingLiU"/>
                <w:b/>
                <w:lang w:eastAsia="zh-TW"/>
              </w:rPr>
              <w:t>Slope</w:t>
            </w:r>
          </w:p>
        </w:tc>
        <w:tc>
          <w:tcPr>
            <w:tcW w:w="1869" w:type="dxa"/>
            <w:tcBorders>
              <w:top w:val="single" w:sz="12" w:space="0" w:color="auto"/>
              <w:left w:val="single" w:sz="6" w:space="0" w:color="auto"/>
              <w:bottom w:val="single" w:sz="6" w:space="0" w:color="auto"/>
              <w:right w:val="single" w:sz="6" w:space="0" w:color="auto"/>
            </w:tcBorders>
            <w:vAlign w:val="center"/>
          </w:tcPr>
          <w:p w14:paraId="7C8B5560" w14:textId="77777777" w:rsidR="007077B5" w:rsidRPr="008F0F69" w:rsidRDefault="007077B5" w:rsidP="002A3A7B">
            <w:pPr>
              <w:spacing w:after="200" w:line="276" w:lineRule="auto"/>
              <w:jc w:val="center"/>
              <w:rPr>
                <w:rFonts w:eastAsia="PMingLiU"/>
                <w:lang w:eastAsia="zh-TW"/>
              </w:rPr>
            </w:pPr>
            <w:r w:rsidRPr="008F0F69">
              <w:rPr>
                <w:rFonts w:eastAsia="PMingLiU"/>
                <w:lang w:eastAsia="zh-TW"/>
              </w:rPr>
              <w:t>Sample size</w:t>
            </w:r>
          </w:p>
        </w:tc>
        <w:tc>
          <w:tcPr>
            <w:tcW w:w="1869" w:type="dxa"/>
            <w:tcBorders>
              <w:top w:val="single" w:sz="12" w:space="0" w:color="auto"/>
              <w:left w:val="single" w:sz="6" w:space="0" w:color="auto"/>
              <w:bottom w:val="single" w:sz="6" w:space="0" w:color="auto"/>
              <w:right w:val="single" w:sz="6" w:space="0" w:color="auto"/>
            </w:tcBorders>
            <w:vAlign w:val="center"/>
          </w:tcPr>
          <w:p w14:paraId="085733E6" w14:textId="77777777" w:rsidR="007077B5" w:rsidRPr="008F0F69" w:rsidRDefault="007077B5" w:rsidP="002A3A7B">
            <w:pPr>
              <w:spacing w:after="200" w:line="276" w:lineRule="auto"/>
              <w:jc w:val="center"/>
              <w:rPr>
                <w:rFonts w:eastAsia="PMingLiU"/>
                <w:lang w:eastAsia="zh-TW"/>
              </w:rPr>
            </w:pPr>
          </w:p>
        </w:tc>
        <w:tc>
          <w:tcPr>
            <w:tcW w:w="1869" w:type="dxa"/>
            <w:tcBorders>
              <w:top w:val="single" w:sz="12" w:space="0" w:color="auto"/>
              <w:left w:val="single" w:sz="6" w:space="0" w:color="auto"/>
              <w:bottom w:val="single" w:sz="6" w:space="0" w:color="auto"/>
              <w:right w:val="single" w:sz="6" w:space="0" w:color="auto"/>
            </w:tcBorders>
            <w:vAlign w:val="center"/>
          </w:tcPr>
          <w:p w14:paraId="146EA0F3" w14:textId="77777777" w:rsidR="007077B5" w:rsidRPr="008F0F69" w:rsidRDefault="007077B5" w:rsidP="002A3A7B">
            <w:pPr>
              <w:spacing w:after="200" w:line="276" w:lineRule="auto"/>
              <w:jc w:val="center"/>
              <w:rPr>
                <w:rFonts w:eastAsia="PMingLiU"/>
                <w:lang w:eastAsia="zh-TW"/>
              </w:rPr>
            </w:pPr>
            <w:r w:rsidRPr="008F0F69">
              <w:rPr>
                <w:rFonts w:eastAsia="PMingLiU"/>
                <w:lang w:eastAsia="zh-TW"/>
              </w:rPr>
              <w:t>27</w:t>
            </w:r>
          </w:p>
        </w:tc>
        <w:tc>
          <w:tcPr>
            <w:tcW w:w="1869" w:type="dxa"/>
            <w:tcBorders>
              <w:top w:val="single" w:sz="12" w:space="0" w:color="auto"/>
              <w:left w:val="single" w:sz="6" w:space="0" w:color="auto"/>
              <w:bottom w:val="single" w:sz="6" w:space="0" w:color="auto"/>
              <w:right w:val="single" w:sz="12" w:space="0" w:color="auto"/>
            </w:tcBorders>
            <w:vAlign w:val="center"/>
          </w:tcPr>
          <w:p w14:paraId="73214C10" w14:textId="77777777" w:rsidR="007077B5" w:rsidRPr="008F0F69" w:rsidRDefault="007077B5" w:rsidP="002A3A7B">
            <w:pPr>
              <w:spacing w:after="200" w:line="276" w:lineRule="auto"/>
              <w:jc w:val="center"/>
              <w:rPr>
                <w:rFonts w:eastAsia="PMingLiU"/>
                <w:lang w:eastAsia="zh-TW"/>
              </w:rPr>
            </w:pPr>
            <w:r w:rsidRPr="008F0F69">
              <w:rPr>
                <w:rFonts w:eastAsia="PMingLiU"/>
                <w:lang w:eastAsia="zh-TW"/>
              </w:rPr>
              <w:t>182</w:t>
            </w:r>
          </w:p>
        </w:tc>
      </w:tr>
      <w:tr w:rsidR="007077B5" w14:paraId="0E977E5A" w14:textId="77777777" w:rsidTr="002A3A7B">
        <w:trPr>
          <w:trHeight w:hRule="exact" w:val="429"/>
        </w:trPr>
        <w:tc>
          <w:tcPr>
            <w:tcW w:w="1518" w:type="dxa"/>
            <w:vMerge/>
            <w:tcBorders>
              <w:top w:val="single" w:sz="6" w:space="0" w:color="auto"/>
              <w:left w:val="single" w:sz="12" w:space="0" w:color="auto"/>
              <w:bottom w:val="single" w:sz="6" w:space="0" w:color="auto"/>
              <w:right w:val="single" w:sz="6" w:space="0" w:color="auto"/>
            </w:tcBorders>
            <w:vAlign w:val="center"/>
          </w:tcPr>
          <w:p w14:paraId="640D8799" w14:textId="77777777" w:rsidR="007077B5" w:rsidRPr="008F0F69" w:rsidRDefault="007077B5" w:rsidP="002A3A7B">
            <w:pPr>
              <w:spacing w:after="200" w:line="276" w:lineRule="auto"/>
              <w:jc w:val="center"/>
              <w:rPr>
                <w:rFonts w:eastAsia="PMingLiU"/>
                <w:b/>
                <w:lang w:eastAsia="zh-TW"/>
              </w:rPr>
            </w:pPr>
          </w:p>
        </w:tc>
        <w:tc>
          <w:tcPr>
            <w:tcW w:w="1869" w:type="dxa"/>
            <w:tcBorders>
              <w:top w:val="single" w:sz="6" w:space="0" w:color="auto"/>
              <w:left w:val="single" w:sz="6" w:space="0" w:color="auto"/>
              <w:bottom w:val="single" w:sz="6" w:space="0" w:color="auto"/>
              <w:right w:val="single" w:sz="6" w:space="0" w:color="auto"/>
            </w:tcBorders>
            <w:vAlign w:val="center"/>
          </w:tcPr>
          <w:p w14:paraId="7617EEF7" w14:textId="77777777" w:rsidR="007077B5" w:rsidRPr="008F0F69" w:rsidRDefault="007077B5" w:rsidP="002A3A7B">
            <w:pPr>
              <w:spacing w:after="200" w:line="276" w:lineRule="auto"/>
              <w:jc w:val="center"/>
              <w:rPr>
                <w:rFonts w:eastAsia="PMingLiU"/>
                <w:lang w:eastAsia="zh-TW"/>
              </w:rPr>
            </w:pPr>
          </w:p>
        </w:tc>
        <w:tc>
          <w:tcPr>
            <w:tcW w:w="1869" w:type="dxa"/>
            <w:tcBorders>
              <w:top w:val="single" w:sz="6" w:space="0" w:color="auto"/>
              <w:left w:val="single" w:sz="6" w:space="0" w:color="auto"/>
              <w:bottom w:val="single" w:sz="6" w:space="0" w:color="auto"/>
              <w:right w:val="single" w:sz="6" w:space="0" w:color="auto"/>
            </w:tcBorders>
            <w:vAlign w:val="center"/>
          </w:tcPr>
          <w:p w14:paraId="0F3779A3" w14:textId="77777777" w:rsidR="007077B5" w:rsidRPr="008F0F69" w:rsidRDefault="007077B5" w:rsidP="002A3A7B">
            <w:pPr>
              <w:spacing w:after="200" w:line="276" w:lineRule="auto"/>
              <w:jc w:val="center"/>
              <w:rPr>
                <w:rFonts w:eastAsia="PMingLiU"/>
                <w:lang w:eastAsia="zh-TW"/>
              </w:rPr>
            </w:pPr>
            <w:r>
              <w:rPr>
                <w:rFonts w:eastAsia="PMingLiU"/>
                <w:lang w:eastAsia="zh-TW"/>
              </w:rPr>
              <w:t>G</w:t>
            </w:r>
            <w:r w:rsidRPr="008F0F69">
              <w:rPr>
                <w:rFonts w:eastAsia="PMingLiU"/>
                <w:lang w:eastAsia="zh-TW"/>
              </w:rPr>
              <w:t>group</w:t>
            </w:r>
          </w:p>
        </w:tc>
        <w:tc>
          <w:tcPr>
            <w:tcW w:w="1869" w:type="dxa"/>
            <w:tcBorders>
              <w:top w:val="single" w:sz="6" w:space="0" w:color="auto"/>
              <w:left w:val="single" w:sz="6" w:space="0" w:color="auto"/>
              <w:bottom w:val="single" w:sz="6" w:space="0" w:color="auto"/>
              <w:right w:val="single" w:sz="6" w:space="0" w:color="auto"/>
            </w:tcBorders>
            <w:vAlign w:val="center"/>
          </w:tcPr>
          <w:p w14:paraId="5E421816" w14:textId="77777777" w:rsidR="007077B5" w:rsidRPr="008F0F69" w:rsidRDefault="007077B5" w:rsidP="002A3A7B">
            <w:pPr>
              <w:spacing w:after="200" w:line="276" w:lineRule="auto"/>
              <w:jc w:val="center"/>
              <w:rPr>
                <w:rFonts w:eastAsia="PMingLiU"/>
                <w:lang w:eastAsia="zh-TW"/>
              </w:rPr>
            </w:pPr>
            <w:r w:rsidRPr="008F0F69">
              <w:rPr>
                <w:rFonts w:eastAsia="PMingLiU"/>
                <w:lang w:eastAsia="zh-TW"/>
              </w:rPr>
              <w:t>Infection</w:t>
            </w:r>
          </w:p>
        </w:tc>
        <w:tc>
          <w:tcPr>
            <w:tcW w:w="1869" w:type="dxa"/>
            <w:tcBorders>
              <w:top w:val="single" w:sz="6" w:space="0" w:color="auto"/>
              <w:left w:val="single" w:sz="6" w:space="0" w:color="auto"/>
              <w:bottom w:val="single" w:sz="6" w:space="0" w:color="auto"/>
              <w:right w:val="single" w:sz="12" w:space="0" w:color="auto"/>
            </w:tcBorders>
            <w:vAlign w:val="center"/>
          </w:tcPr>
          <w:p w14:paraId="28A2F4D6" w14:textId="77777777" w:rsidR="007077B5" w:rsidRPr="008F0F69" w:rsidRDefault="007077B5" w:rsidP="002A3A7B">
            <w:pPr>
              <w:spacing w:after="200" w:line="276" w:lineRule="auto"/>
              <w:jc w:val="center"/>
              <w:rPr>
                <w:rFonts w:eastAsia="PMingLiU"/>
                <w:lang w:eastAsia="zh-TW"/>
              </w:rPr>
            </w:pPr>
            <w:r w:rsidRPr="008F0F69">
              <w:rPr>
                <w:rFonts w:eastAsia="PMingLiU"/>
                <w:lang w:eastAsia="zh-TW"/>
              </w:rPr>
              <w:t>Infection &amp; lysis</w:t>
            </w:r>
          </w:p>
        </w:tc>
      </w:tr>
      <w:tr w:rsidR="007077B5" w14:paraId="7D0D7A45" w14:textId="77777777" w:rsidTr="002A3A7B">
        <w:trPr>
          <w:trHeight w:hRule="exact" w:val="429"/>
        </w:trPr>
        <w:tc>
          <w:tcPr>
            <w:tcW w:w="1518" w:type="dxa"/>
            <w:vMerge/>
            <w:tcBorders>
              <w:top w:val="single" w:sz="6" w:space="0" w:color="auto"/>
              <w:left w:val="single" w:sz="12" w:space="0" w:color="auto"/>
              <w:bottom w:val="single" w:sz="6" w:space="0" w:color="auto"/>
              <w:right w:val="single" w:sz="6" w:space="0" w:color="auto"/>
            </w:tcBorders>
            <w:vAlign w:val="center"/>
          </w:tcPr>
          <w:p w14:paraId="64D6F68B" w14:textId="77777777" w:rsidR="007077B5" w:rsidRPr="008F0F69" w:rsidRDefault="007077B5" w:rsidP="002A3A7B">
            <w:pPr>
              <w:spacing w:after="200" w:line="276" w:lineRule="auto"/>
              <w:jc w:val="center"/>
              <w:rPr>
                <w:rFonts w:eastAsia="PMingLiU"/>
                <w:lang w:eastAsia="zh-TW"/>
              </w:rPr>
            </w:pPr>
          </w:p>
        </w:tc>
        <w:tc>
          <w:tcPr>
            <w:tcW w:w="1869" w:type="dxa"/>
            <w:tcBorders>
              <w:top w:val="single" w:sz="6" w:space="0" w:color="auto"/>
              <w:left w:val="single" w:sz="6" w:space="0" w:color="auto"/>
              <w:bottom w:val="single" w:sz="6" w:space="0" w:color="auto"/>
              <w:right w:val="single" w:sz="6" w:space="0" w:color="auto"/>
            </w:tcBorders>
            <w:vAlign w:val="center"/>
          </w:tcPr>
          <w:p w14:paraId="25BD2703" w14:textId="77777777" w:rsidR="007077B5" w:rsidRPr="008F0F69" w:rsidRDefault="007077B5" w:rsidP="002A3A7B">
            <w:pPr>
              <w:spacing w:after="200" w:line="276" w:lineRule="auto"/>
              <w:jc w:val="center"/>
              <w:rPr>
                <w:rFonts w:eastAsia="PMingLiU"/>
                <w:lang w:eastAsia="zh-TW"/>
              </w:rPr>
            </w:pPr>
            <w:r w:rsidRPr="008F0F69">
              <w:rPr>
                <w:rFonts w:eastAsiaTheme="minorEastAsia"/>
                <w:lang w:eastAsia="zh-CN"/>
              </w:rPr>
              <w:t>27</w:t>
            </w:r>
          </w:p>
        </w:tc>
        <w:tc>
          <w:tcPr>
            <w:tcW w:w="1869" w:type="dxa"/>
            <w:tcBorders>
              <w:top w:val="single" w:sz="6" w:space="0" w:color="auto"/>
              <w:left w:val="single" w:sz="6" w:space="0" w:color="auto"/>
              <w:bottom w:val="single" w:sz="6" w:space="0" w:color="auto"/>
              <w:right w:val="single" w:sz="6" w:space="0" w:color="auto"/>
            </w:tcBorders>
            <w:vAlign w:val="center"/>
          </w:tcPr>
          <w:p w14:paraId="648E62DF" w14:textId="77777777" w:rsidR="007077B5" w:rsidRPr="008F0F69" w:rsidRDefault="007077B5" w:rsidP="002A3A7B">
            <w:pPr>
              <w:spacing w:after="200" w:line="276" w:lineRule="auto"/>
              <w:jc w:val="center"/>
              <w:rPr>
                <w:rFonts w:eastAsia="PMingLiU"/>
                <w:lang w:eastAsia="zh-TW"/>
              </w:rPr>
            </w:pPr>
            <w:r w:rsidRPr="008F0F69">
              <w:rPr>
                <w:rFonts w:eastAsia="PMingLiU"/>
                <w:lang w:eastAsia="zh-TW"/>
              </w:rPr>
              <w:t>Infection</w:t>
            </w:r>
          </w:p>
        </w:tc>
        <w:tc>
          <w:tcPr>
            <w:tcW w:w="1869" w:type="dxa"/>
            <w:tcBorders>
              <w:top w:val="single" w:sz="6" w:space="0" w:color="auto"/>
              <w:left w:val="single" w:sz="6" w:space="0" w:color="auto"/>
              <w:bottom w:val="single" w:sz="6" w:space="0" w:color="auto"/>
              <w:right w:val="single" w:sz="6" w:space="0" w:color="auto"/>
            </w:tcBorders>
            <w:vAlign w:val="center"/>
          </w:tcPr>
          <w:p w14:paraId="4573FB79" w14:textId="77777777" w:rsidR="007077B5" w:rsidRPr="008F0F69" w:rsidRDefault="007077B5" w:rsidP="002A3A7B">
            <w:pPr>
              <w:jc w:val="center"/>
            </w:pPr>
            <w:r w:rsidRPr="008F0F69">
              <w:rPr>
                <w:rFonts w:eastAsiaTheme="minorEastAsia"/>
                <w:color w:val="262626"/>
                <w:lang w:eastAsia="zh-CN"/>
              </w:rPr>
              <w:t>1.00000</w:t>
            </w:r>
          </w:p>
        </w:tc>
        <w:tc>
          <w:tcPr>
            <w:tcW w:w="1869" w:type="dxa"/>
            <w:tcBorders>
              <w:top w:val="single" w:sz="6" w:space="0" w:color="auto"/>
              <w:left w:val="single" w:sz="6" w:space="0" w:color="auto"/>
              <w:bottom w:val="single" w:sz="6" w:space="0" w:color="auto"/>
              <w:right w:val="single" w:sz="12" w:space="0" w:color="auto"/>
            </w:tcBorders>
            <w:vAlign w:val="center"/>
          </w:tcPr>
          <w:p w14:paraId="0D833178" w14:textId="77777777" w:rsidR="007077B5" w:rsidRPr="008F0F69" w:rsidRDefault="007077B5" w:rsidP="002A3A7B">
            <w:pPr>
              <w:jc w:val="center"/>
            </w:pPr>
            <w:r w:rsidRPr="008F0F69">
              <w:rPr>
                <w:rFonts w:eastAsiaTheme="minorEastAsia"/>
                <w:color w:val="262626"/>
                <w:lang w:eastAsia="zh-CN"/>
              </w:rPr>
              <w:t>0.00624</w:t>
            </w:r>
          </w:p>
        </w:tc>
      </w:tr>
      <w:tr w:rsidR="007077B5" w14:paraId="279C7109" w14:textId="77777777" w:rsidTr="002A3A7B">
        <w:trPr>
          <w:trHeight w:hRule="exact" w:val="429"/>
        </w:trPr>
        <w:tc>
          <w:tcPr>
            <w:tcW w:w="1518" w:type="dxa"/>
            <w:vMerge/>
            <w:tcBorders>
              <w:top w:val="single" w:sz="6" w:space="0" w:color="auto"/>
              <w:left w:val="single" w:sz="12" w:space="0" w:color="auto"/>
              <w:bottom w:val="single" w:sz="12" w:space="0" w:color="auto"/>
              <w:right w:val="single" w:sz="6" w:space="0" w:color="auto"/>
            </w:tcBorders>
            <w:vAlign w:val="center"/>
          </w:tcPr>
          <w:p w14:paraId="09189352" w14:textId="77777777" w:rsidR="007077B5" w:rsidRPr="008F0F69" w:rsidRDefault="007077B5" w:rsidP="002A3A7B">
            <w:pPr>
              <w:spacing w:after="200" w:line="276" w:lineRule="auto"/>
              <w:jc w:val="center"/>
              <w:rPr>
                <w:rFonts w:eastAsia="PMingLiU"/>
                <w:lang w:eastAsia="zh-TW"/>
              </w:rPr>
            </w:pPr>
          </w:p>
        </w:tc>
        <w:tc>
          <w:tcPr>
            <w:tcW w:w="1869" w:type="dxa"/>
            <w:tcBorders>
              <w:top w:val="single" w:sz="6" w:space="0" w:color="auto"/>
              <w:left w:val="single" w:sz="6" w:space="0" w:color="auto"/>
              <w:bottom w:val="single" w:sz="12" w:space="0" w:color="auto"/>
              <w:right w:val="single" w:sz="6" w:space="0" w:color="auto"/>
            </w:tcBorders>
            <w:vAlign w:val="center"/>
          </w:tcPr>
          <w:p w14:paraId="0ED853C9" w14:textId="77777777" w:rsidR="007077B5" w:rsidRPr="008F0F69" w:rsidRDefault="007077B5" w:rsidP="002A3A7B">
            <w:pPr>
              <w:spacing w:after="200" w:line="276" w:lineRule="auto"/>
              <w:jc w:val="center"/>
              <w:rPr>
                <w:rFonts w:eastAsia="PMingLiU"/>
                <w:lang w:eastAsia="zh-TW"/>
              </w:rPr>
            </w:pPr>
            <w:r w:rsidRPr="008F0F69">
              <w:rPr>
                <w:rFonts w:eastAsiaTheme="minorEastAsia"/>
                <w:lang w:eastAsia="zh-CN"/>
              </w:rPr>
              <w:t>182</w:t>
            </w:r>
          </w:p>
        </w:tc>
        <w:tc>
          <w:tcPr>
            <w:tcW w:w="1869" w:type="dxa"/>
            <w:tcBorders>
              <w:top w:val="single" w:sz="6" w:space="0" w:color="auto"/>
              <w:left w:val="single" w:sz="6" w:space="0" w:color="auto"/>
              <w:bottom w:val="single" w:sz="12" w:space="0" w:color="auto"/>
              <w:right w:val="single" w:sz="6" w:space="0" w:color="auto"/>
            </w:tcBorders>
            <w:vAlign w:val="center"/>
          </w:tcPr>
          <w:p w14:paraId="1C12F2D4" w14:textId="77777777" w:rsidR="007077B5" w:rsidRPr="008F0F69" w:rsidRDefault="007077B5" w:rsidP="002A3A7B">
            <w:pPr>
              <w:spacing w:after="200" w:line="276" w:lineRule="auto"/>
              <w:jc w:val="center"/>
              <w:rPr>
                <w:rFonts w:eastAsia="PMingLiU"/>
                <w:lang w:eastAsia="zh-TW"/>
              </w:rPr>
            </w:pPr>
            <w:r w:rsidRPr="008F0F69">
              <w:rPr>
                <w:rFonts w:eastAsia="PMingLiU"/>
                <w:lang w:eastAsia="zh-TW"/>
              </w:rPr>
              <w:t>Infection &amp; lysis</w:t>
            </w:r>
          </w:p>
        </w:tc>
        <w:tc>
          <w:tcPr>
            <w:tcW w:w="1869" w:type="dxa"/>
            <w:tcBorders>
              <w:top w:val="single" w:sz="6" w:space="0" w:color="auto"/>
              <w:left w:val="single" w:sz="6" w:space="0" w:color="auto"/>
              <w:bottom w:val="single" w:sz="12" w:space="0" w:color="auto"/>
              <w:right w:val="single" w:sz="6" w:space="0" w:color="auto"/>
            </w:tcBorders>
            <w:vAlign w:val="center"/>
          </w:tcPr>
          <w:p w14:paraId="1DFA7A52" w14:textId="77777777" w:rsidR="007077B5" w:rsidRPr="008F0F69" w:rsidRDefault="007077B5" w:rsidP="002A3A7B">
            <w:pPr>
              <w:jc w:val="center"/>
            </w:pPr>
            <w:r w:rsidRPr="008F0F69">
              <w:rPr>
                <w:rFonts w:eastAsiaTheme="minorEastAsia"/>
                <w:color w:val="262626"/>
                <w:lang w:eastAsia="zh-CN"/>
              </w:rPr>
              <w:t>0.00624</w:t>
            </w:r>
          </w:p>
        </w:tc>
        <w:tc>
          <w:tcPr>
            <w:tcW w:w="1869" w:type="dxa"/>
            <w:tcBorders>
              <w:top w:val="single" w:sz="6" w:space="0" w:color="auto"/>
              <w:left w:val="single" w:sz="6" w:space="0" w:color="auto"/>
              <w:bottom w:val="single" w:sz="12" w:space="0" w:color="auto"/>
              <w:right w:val="single" w:sz="12" w:space="0" w:color="auto"/>
            </w:tcBorders>
            <w:vAlign w:val="center"/>
          </w:tcPr>
          <w:p w14:paraId="2D336452" w14:textId="77777777" w:rsidR="007077B5" w:rsidRPr="008F0F69" w:rsidRDefault="007077B5" w:rsidP="002A3A7B">
            <w:pPr>
              <w:jc w:val="center"/>
            </w:pPr>
            <w:r w:rsidRPr="008F0F69">
              <w:rPr>
                <w:rFonts w:eastAsiaTheme="minorEastAsia"/>
                <w:color w:val="262626"/>
                <w:lang w:eastAsia="zh-CN"/>
              </w:rPr>
              <w:t>1.00000</w:t>
            </w:r>
          </w:p>
        </w:tc>
      </w:tr>
      <w:tr w:rsidR="007077B5" w14:paraId="4ED07960" w14:textId="77777777" w:rsidTr="002A3A7B">
        <w:trPr>
          <w:trHeight w:hRule="exact" w:val="429"/>
        </w:trPr>
        <w:tc>
          <w:tcPr>
            <w:tcW w:w="1518" w:type="dxa"/>
            <w:vMerge w:val="restart"/>
            <w:tcBorders>
              <w:top w:val="single" w:sz="12" w:space="0" w:color="auto"/>
              <w:left w:val="single" w:sz="12" w:space="0" w:color="auto"/>
              <w:right w:val="single" w:sz="6" w:space="0" w:color="auto"/>
            </w:tcBorders>
            <w:vAlign w:val="center"/>
          </w:tcPr>
          <w:p w14:paraId="37A9388B" w14:textId="77777777" w:rsidR="007077B5" w:rsidRPr="008F0F69" w:rsidRDefault="007077B5" w:rsidP="002A3A7B">
            <w:pPr>
              <w:spacing w:after="200" w:line="276" w:lineRule="auto"/>
              <w:jc w:val="center"/>
              <w:rPr>
                <w:rFonts w:eastAsia="PMingLiU"/>
                <w:b/>
                <w:lang w:eastAsia="zh-TW"/>
              </w:rPr>
            </w:pPr>
            <w:r w:rsidRPr="008F0F69">
              <w:rPr>
                <w:rFonts w:eastAsia="PMingLiU"/>
                <w:b/>
                <w:lang w:eastAsia="zh-TW"/>
              </w:rPr>
              <w:t>Midpoint</w:t>
            </w:r>
          </w:p>
        </w:tc>
        <w:tc>
          <w:tcPr>
            <w:tcW w:w="1869" w:type="dxa"/>
            <w:tcBorders>
              <w:top w:val="single" w:sz="12" w:space="0" w:color="auto"/>
              <w:left w:val="single" w:sz="6" w:space="0" w:color="auto"/>
              <w:bottom w:val="single" w:sz="6" w:space="0" w:color="auto"/>
              <w:right w:val="single" w:sz="6" w:space="0" w:color="auto"/>
            </w:tcBorders>
            <w:vAlign w:val="center"/>
          </w:tcPr>
          <w:p w14:paraId="71EAF0E7" w14:textId="77777777" w:rsidR="007077B5" w:rsidRPr="008F0F69" w:rsidRDefault="007077B5" w:rsidP="002A3A7B">
            <w:pPr>
              <w:spacing w:after="200" w:line="276" w:lineRule="auto"/>
              <w:jc w:val="center"/>
              <w:rPr>
                <w:rFonts w:eastAsia="PMingLiU"/>
                <w:lang w:eastAsia="zh-TW"/>
              </w:rPr>
            </w:pPr>
            <w:r w:rsidRPr="008F0F69">
              <w:rPr>
                <w:rFonts w:eastAsia="PMingLiU"/>
                <w:lang w:eastAsia="zh-TW"/>
              </w:rPr>
              <w:t>Sample size</w:t>
            </w:r>
          </w:p>
        </w:tc>
        <w:tc>
          <w:tcPr>
            <w:tcW w:w="1869" w:type="dxa"/>
            <w:tcBorders>
              <w:top w:val="single" w:sz="12" w:space="0" w:color="auto"/>
              <w:left w:val="single" w:sz="6" w:space="0" w:color="auto"/>
              <w:bottom w:val="single" w:sz="6" w:space="0" w:color="auto"/>
              <w:right w:val="single" w:sz="6" w:space="0" w:color="auto"/>
            </w:tcBorders>
            <w:vAlign w:val="center"/>
          </w:tcPr>
          <w:p w14:paraId="5D28C7E6" w14:textId="77777777" w:rsidR="007077B5" w:rsidRPr="008F0F69" w:rsidRDefault="007077B5" w:rsidP="002A3A7B">
            <w:pPr>
              <w:spacing w:after="200" w:line="276" w:lineRule="auto"/>
              <w:jc w:val="center"/>
              <w:rPr>
                <w:rFonts w:eastAsia="PMingLiU"/>
                <w:lang w:eastAsia="zh-TW"/>
              </w:rPr>
            </w:pPr>
          </w:p>
        </w:tc>
        <w:tc>
          <w:tcPr>
            <w:tcW w:w="1869" w:type="dxa"/>
            <w:tcBorders>
              <w:top w:val="single" w:sz="12" w:space="0" w:color="auto"/>
              <w:left w:val="single" w:sz="6" w:space="0" w:color="auto"/>
              <w:bottom w:val="single" w:sz="6" w:space="0" w:color="auto"/>
              <w:right w:val="single" w:sz="6" w:space="0" w:color="auto"/>
            </w:tcBorders>
            <w:vAlign w:val="center"/>
          </w:tcPr>
          <w:p w14:paraId="0089B7AC" w14:textId="77777777" w:rsidR="007077B5" w:rsidRPr="008F0F69" w:rsidRDefault="007077B5" w:rsidP="002A3A7B">
            <w:pPr>
              <w:spacing w:after="200" w:line="276" w:lineRule="auto"/>
              <w:jc w:val="center"/>
              <w:rPr>
                <w:rFonts w:eastAsia="PMingLiU"/>
                <w:lang w:eastAsia="zh-TW"/>
              </w:rPr>
            </w:pPr>
            <w:r w:rsidRPr="008F0F69">
              <w:rPr>
                <w:rFonts w:eastAsia="PMingLiU"/>
                <w:lang w:eastAsia="zh-TW"/>
              </w:rPr>
              <w:t>27</w:t>
            </w:r>
          </w:p>
        </w:tc>
        <w:tc>
          <w:tcPr>
            <w:tcW w:w="1869" w:type="dxa"/>
            <w:tcBorders>
              <w:top w:val="single" w:sz="12" w:space="0" w:color="auto"/>
              <w:left w:val="single" w:sz="6" w:space="0" w:color="auto"/>
              <w:bottom w:val="single" w:sz="6" w:space="0" w:color="auto"/>
              <w:right w:val="single" w:sz="12" w:space="0" w:color="auto"/>
            </w:tcBorders>
            <w:vAlign w:val="center"/>
          </w:tcPr>
          <w:p w14:paraId="3E57F14A" w14:textId="77777777" w:rsidR="007077B5" w:rsidRPr="008F0F69" w:rsidRDefault="007077B5" w:rsidP="002A3A7B">
            <w:pPr>
              <w:spacing w:after="200" w:line="276" w:lineRule="auto"/>
              <w:jc w:val="center"/>
              <w:rPr>
                <w:rFonts w:eastAsia="PMingLiU"/>
                <w:lang w:eastAsia="zh-TW"/>
              </w:rPr>
            </w:pPr>
            <w:r w:rsidRPr="008F0F69">
              <w:rPr>
                <w:rFonts w:eastAsia="PMingLiU"/>
                <w:lang w:eastAsia="zh-TW"/>
              </w:rPr>
              <w:t>182</w:t>
            </w:r>
          </w:p>
        </w:tc>
      </w:tr>
      <w:tr w:rsidR="007077B5" w14:paraId="63DD1309" w14:textId="77777777" w:rsidTr="002A3A7B">
        <w:trPr>
          <w:trHeight w:hRule="exact" w:val="429"/>
        </w:trPr>
        <w:tc>
          <w:tcPr>
            <w:tcW w:w="1518" w:type="dxa"/>
            <w:vMerge/>
            <w:tcBorders>
              <w:left w:val="single" w:sz="12" w:space="0" w:color="auto"/>
              <w:right w:val="single" w:sz="6" w:space="0" w:color="auto"/>
            </w:tcBorders>
            <w:vAlign w:val="center"/>
          </w:tcPr>
          <w:p w14:paraId="2ECD46D8" w14:textId="77777777" w:rsidR="007077B5" w:rsidRPr="008F0F69" w:rsidRDefault="007077B5" w:rsidP="002A3A7B">
            <w:pPr>
              <w:spacing w:after="200" w:line="276" w:lineRule="auto"/>
              <w:jc w:val="center"/>
              <w:rPr>
                <w:rFonts w:eastAsia="PMingLiU"/>
                <w:b/>
                <w:lang w:eastAsia="zh-TW"/>
              </w:rPr>
            </w:pPr>
          </w:p>
        </w:tc>
        <w:tc>
          <w:tcPr>
            <w:tcW w:w="1869" w:type="dxa"/>
            <w:tcBorders>
              <w:top w:val="single" w:sz="12" w:space="0" w:color="auto"/>
              <w:left w:val="single" w:sz="6" w:space="0" w:color="auto"/>
              <w:bottom w:val="single" w:sz="6" w:space="0" w:color="auto"/>
              <w:right w:val="single" w:sz="6" w:space="0" w:color="auto"/>
            </w:tcBorders>
            <w:vAlign w:val="center"/>
          </w:tcPr>
          <w:p w14:paraId="1423A6AF" w14:textId="77777777" w:rsidR="007077B5" w:rsidRPr="008F0F69" w:rsidRDefault="007077B5" w:rsidP="002A3A7B">
            <w:pPr>
              <w:spacing w:after="200" w:line="276" w:lineRule="auto"/>
              <w:jc w:val="center"/>
              <w:rPr>
                <w:rFonts w:eastAsia="PMingLiU"/>
                <w:lang w:eastAsia="zh-TW"/>
              </w:rPr>
            </w:pPr>
          </w:p>
        </w:tc>
        <w:tc>
          <w:tcPr>
            <w:tcW w:w="1869" w:type="dxa"/>
            <w:tcBorders>
              <w:top w:val="single" w:sz="12" w:space="0" w:color="auto"/>
              <w:left w:val="single" w:sz="6" w:space="0" w:color="auto"/>
              <w:bottom w:val="single" w:sz="6" w:space="0" w:color="auto"/>
              <w:right w:val="single" w:sz="6" w:space="0" w:color="auto"/>
            </w:tcBorders>
            <w:vAlign w:val="center"/>
          </w:tcPr>
          <w:p w14:paraId="36BE55BA" w14:textId="77777777" w:rsidR="007077B5" w:rsidRPr="008F0F69" w:rsidRDefault="007077B5" w:rsidP="002A3A7B">
            <w:pPr>
              <w:spacing w:after="200" w:line="276" w:lineRule="auto"/>
              <w:jc w:val="center"/>
              <w:rPr>
                <w:rFonts w:eastAsia="PMingLiU"/>
                <w:lang w:eastAsia="zh-TW"/>
              </w:rPr>
            </w:pPr>
            <w:r>
              <w:rPr>
                <w:rFonts w:eastAsia="PMingLiU"/>
                <w:lang w:eastAsia="zh-TW"/>
              </w:rPr>
              <w:t>G</w:t>
            </w:r>
            <w:r w:rsidRPr="008F0F69">
              <w:rPr>
                <w:rFonts w:eastAsia="PMingLiU"/>
                <w:lang w:eastAsia="zh-TW"/>
              </w:rPr>
              <w:t>roup</w:t>
            </w:r>
          </w:p>
        </w:tc>
        <w:tc>
          <w:tcPr>
            <w:tcW w:w="1869" w:type="dxa"/>
            <w:tcBorders>
              <w:top w:val="single" w:sz="12" w:space="0" w:color="auto"/>
              <w:left w:val="single" w:sz="6" w:space="0" w:color="auto"/>
              <w:bottom w:val="single" w:sz="6" w:space="0" w:color="auto"/>
              <w:right w:val="single" w:sz="6" w:space="0" w:color="auto"/>
            </w:tcBorders>
            <w:vAlign w:val="center"/>
          </w:tcPr>
          <w:p w14:paraId="3EEB855B" w14:textId="77777777" w:rsidR="007077B5" w:rsidRPr="008F0F69" w:rsidRDefault="007077B5" w:rsidP="002A3A7B">
            <w:pPr>
              <w:spacing w:after="200" w:line="276" w:lineRule="auto"/>
              <w:jc w:val="center"/>
              <w:rPr>
                <w:rFonts w:eastAsia="PMingLiU"/>
                <w:lang w:eastAsia="zh-TW"/>
              </w:rPr>
            </w:pPr>
            <w:r w:rsidRPr="008F0F69">
              <w:rPr>
                <w:rFonts w:eastAsia="PMingLiU"/>
                <w:lang w:eastAsia="zh-TW"/>
              </w:rPr>
              <w:t>Infection</w:t>
            </w:r>
          </w:p>
        </w:tc>
        <w:tc>
          <w:tcPr>
            <w:tcW w:w="1869" w:type="dxa"/>
            <w:tcBorders>
              <w:top w:val="single" w:sz="12" w:space="0" w:color="auto"/>
              <w:left w:val="single" w:sz="6" w:space="0" w:color="auto"/>
              <w:bottom w:val="single" w:sz="6" w:space="0" w:color="auto"/>
              <w:right w:val="single" w:sz="12" w:space="0" w:color="auto"/>
            </w:tcBorders>
            <w:vAlign w:val="center"/>
          </w:tcPr>
          <w:p w14:paraId="6C67C428" w14:textId="77777777" w:rsidR="007077B5" w:rsidRPr="008F0F69" w:rsidRDefault="007077B5" w:rsidP="002A3A7B">
            <w:pPr>
              <w:spacing w:after="200" w:line="276" w:lineRule="auto"/>
              <w:jc w:val="center"/>
              <w:rPr>
                <w:rFonts w:eastAsia="PMingLiU"/>
                <w:lang w:eastAsia="zh-TW"/>
              </w:rPr>
            </w:pPr>
            <w:r w:rsidRPr="008F0F69">
              <w:rPr>
                <w:rFonts w:eastAsia="PMingLiU"/>
                <w:lang w:eastAsia="zh-TW"/>
              </w:rPr>
              <w:t>Infection &amp; lysis</w:t>
            </w:r>
          </w:p>
        </w:tc>
      </w:tr>
      <w:tr w:rsidR="007077B5" w14:paraId="72083B44" w14:textId="77777777" w:rsidTr="002A3A7B">
        <w:trPr>
          <w:trHeight w:hRule="exact" w:val="429"/>
        </w:trPr>
        <w:tc>
          <w:tcPr>
            <w:tcW w:w="1518" w:type="dxa"/>
            <w:vMerge/>
            <w:tcBorders>
              <w:left w:val="single" w:sz="12" w:space="0" w:color="auto"/>
              <w:right w:val="single" w:sz="6" w:space="0" w:color="auto"/>
            </w:tcBorders>
            <w:vAlign w:val="center"/>
          </w:tcPr>
          <w:p w14:paraId="33303EAD" w14:textId="77777777" w:rsidR="007077B5" w:rsidRPr="008F0F69" w:rsidRDefault="007077B5" w:rsidP="002A3A7B">
            <w:pPr>
              <w:spacing w:after="200" w:line="276" w:lineRule="auto"/>
              <w:jc w:val="center"/>
              <w:rPr>
                <w:rFonts w:eastAsia="PMingLiU"/>
                <w:b/>
                <w:lang w:eastAsia="zh-TW"/>
              </w:rPr>
            </w:pPr>
          </w:p>
        </w:tc>
        <w:tc>
          <w:tcPr>
            <w:tcW w:w="1869" w:type="dxa"/>
            <w:tcBorders>
              <w:top w:val="single" w:sz="12" w:space="0" w:color="auto"/>
              <w:left w:val="single" w:sz="6" w:space="0" w:color="auto"/>
              <w:bottom w:val="single" w:sz="6" w:space="0" w:color="auto"/>
              <w:right w:val="single" w:sz="6" w:space="0" w:color="auto"/>
            </w:tcBorders>
            <w:vAlign w:val="center"/>
          </w:tcPr>
          <w:p w14:paraId="5CE136BB" w14:textId="77777777" w:rsidR="007077B5" w:rsidRPr="008F0F69" w:rsidRDefault="007077B5" w:rsidP="002A3A7B">
            <w:pPr>
              <w:spacing w:after="200" w:line="276" w:lineRule="auto"/>
              <w:jc w:val="center"/>
              <w:rPr>
                <w:rFonts w:eastAsia="PMingLiU"/>
                <w:lang w:eastAsia="zh-TW"/>
              </w:rPr>
            </w:pPr>
            <w:r w:rsidRPr="008F0F69">
              <w:rPr>
                <w:rFonts w:eastAsiaTheme="minorEastAsia"/>
                <w:lang w:eastAsia="zh-CN"/>
              </w:rPr>
              <w:t>27</w:t>
            </w:r>
          </w:p>
        </w:tc>
        <w:tc>
          <w:tcPr>
            <w:tcW w:w="1869" w:type="dxa"/>
            <w:tcBorders>
              <w:top w:val="single" w:sz="12" w:space="0" w:color="auto"/>
              <w:left w:val="single" w:sz="6" w:space="0" w:color="auto"/>
              <w:bottom w:val="single" w:sz="6" w:space="0" w:color="auto"/>
              <w:right w:val="single" w:sz="6" w:space="0" w:color="auto"/>
            </w:tcBorders>
            <w:vAlign w:val="center"/>
          </w:tcPr>
          <w:p w14:paraId="46FD9380" w14:textId="77777777" w:rsidR="007077B5" w:rsidRPr="008F0F69" w:rsidRDefault="007077B5" w:rsidP="002A3A7B">
            <w:pPr>
              <w:spacing w:after="200" w:line="276" w:lineRule="auto"/>
              <w:jc w:val="center"/>
              <w:rPr>
                <w:rFonts w:eastAsia="PMingLiU"/>
                <w:lang w:eastAsia="zh-TW"/>
              </w:rPr>
            </w:pPr>
            <w:r w:rsidRPr="008F0F69">
              <w:rPr>
                <w:rFonts w:eastAsia="PMingLiU"/>
                <w:lang w:eastAsia="zh-TW"/>
              </w:rPr>
              <w:t>Infection</w:t>
            </w:r>
          </w:p>
        </w:tc>
        <w:tc>
          <w:tcPr>
            <w:tcW w:w="1869" w:type="dxa"/>
            <w:tcBorders>
              <w:top w:val="single" w:sz="12" w:space="0" w:color="auto"/>
              <w:left w:val="single" w:sz="6" w:space="0" w:color="auto"/>
              <w:bottom w:val="single" w:sz="6" w:space="0" w:color="auto"/>
              <w:right w:val="single" w:sz="6" w:space="0" w:color="auto"/>
            </w:tcBorders>
            <w:vAlign w:val="center"/>
          </w:tcPr>
          <w:p w14:paraId="0910811A" w14:textId="77777777" w:rsidR="007077B5" w:rsidRPr="008F0F69" w:rsidRDefault="007077B5" w:rsidP="002A3A7B">
            <w:pPr>
              <w:spacing w:after="200" w:line="276" w:lineRule="auto"/>
              <w:jc w:val="center"/>
              <w:rPr>
                <w:rFonts w:eastAsia="PMingLiU"/>
                <w:lang w:eastAsia="zh-TW"/>
              </w:rPr>
            </w:pPr>
            <w:r w:rsidRPr="008F0F69">
              <w:rPr>
                <w:rFonts w:eastAsiaTheme="minorEastAsia"/>
                <w:color w:val="262626"/>
                <w:lang w:eastAsia="zh-CN"/>
              </w:rPr>
              <w:t>1.00000</w:t>
            </w:r>
          </w:p>
        </w:tc>
        <w:tc>
          <w:tcPr>
            <w:tcW w:w="1869" w:type="dxa"/>
            <w:tcBorders>
              <w:top w:val="single" w:sz="12" w:space="0" w:color="auto"/>
              <w:left w:val="single" w:sz="6" w:space="0" w:color="auto"/>
              <w:bottom w:val="single" w:sz="6" w:space="0" w:color="auto"/>
              <w:right w:val="single" w:sz="12" w:space="0" w:color="auto"/>
            </w:tcBorders>
            <w:vAlign w:val="center"/>
          </w:tcPr>
          <w:p w14:paraId="59356FA0" w14:textId="77777777" w:rsidR="007077B5" w:rsidRPr="008F0F69" w:rsidRDefault="007077B5" w:rsidP="002A3A7B">
            <w:pPr>
              <w:spacing w:after="200" w:line="276" w:lineRule="auto"/>
              <w:jc w:val="center"/>
              <w:rPr>
                <w:rFonts w:eastAsia="PMingLiU"/>
                <w:lang w:eastAsia="zh-TW"/>
              </w:rPr>
            </w:pPr>
            <w:r w:rsidRPr="008F0F69">
              <w:rPr>
                <w:rFonts w:eastAsiaTheme="minorEastAsia"/>
                <w:color w:val="262626"/>
                <w:lang w:eastAsia="zh-CN"/>
              </w:rPr>
              <w:t>0.13969</w:t>
            </w:r>
          </w:p>
        </w:tc>
      </w:tr>
      <w:tr w:rsidR="007077B5" w14:paraId="5232C7BE" w14:textId="77777777" w:rsidTr="002A3A7B">
        <w:trPr>
          <w:trHeight w:hRule="exact" w:val="429"/>
        </w:trPr>
        <w:tc>
          <w:tcPr>
            <w:tcW w:w="1518" w:type="dxa"/>
            <w:vMerge/>
            <w:tcBorders>
              <w:left w:val="single" w:sz="12" w:space="0" w:color="auto"/>
              <w:bottom w:val="single" w:sz="6" w:space="0" w:color="auto"/>
              <w:right w:val="single" w:sz="6" w:space="0" w:color="auto"/>
            </w:tcBorders>
            <w:vAlign w:val="center"/>
          </w:tcPr>
          <w:p w14:paraId="40D6A05B" w14:textId="77777777" w:rsidR="007077B5" w:rsidRPr="008F0F69" w:rsidRDefault="007077B5" w:rsidP="002A3A7B">
            <w:pPr>
              <w:spacing w:after="200" w:line="276" w:lineRule="auto"/>
              <w:jc w:val="center"/>
              <w:rPr>
                <w:rFonts w:eastAsia="PMingLiU"/>
                <w:b/>
                <w:lang w:eastAsia="zh-TW"/>
              </w:rPr>
            </w:pPr>
          </w:p>
        </w:tc>
        <w:tc>
          <w:tcPr>
            <w:tcW w:w="1869" w:type="dxa"/>
            <w:tcBorders>
              <w:top w:val="single" w:sz="12" w:space="0" w:color="auto"/>
              <w:left w:val="single" w:sz="6" w:space="0" w:color="auto"/>
              <w:bottom w:val="single" w:sz="6" w:space="0" w:color="auto"/>
              <w:right w:val="single" w:sz="6" w:space="0" w:color="auto"/>
            </w:tcBorders>
            <w:vAlign w:val="center"/>
          </w:tcPr>
          <w:p w14:paraId="04D29842" w14:textId="77777777" w:rsidR="007077B5" w:rsidRPr="008F0F69" w:rsidRDefault="007077B5" w:rsidP="002A3A7B">
            <w:pPr>
              <w:spacing w:after="200" w:line="276" w:lineRule="auto"/>
              <w:jc w:val="center"/>
              <w:rPr>
                <w:rFonts w:eastAsia="PMingLiU"/>
                <w:lang w:eastAsia="zh-TW"/>
              </w:rPr>
            </w:pPr>
            <w:r w:rsidRPr="008F0F69">
              <w:rPr>
                <w:rFonts w:eastAsiaTheme="minorEastAsia"/>
                <w:lang w:eastAsia="zh-CN"/>
              </w:rPr>
              <w:t>182</w:t>
            </w:r>
          </w:p>
        </w:tc>
        <w:tc>
          <w:tcPr>
            <w:tcW w:w="1869" w:type="dxa"/>
            <w:tcBorders>
              <w:top w:val="single" w:sz="12" w:space="0" w:color="auto"/>
              <w:left w:val="single" w:sz="6" w:space="0" w:color="auto"/>
              <w:bottom w:val="single" w:sz="6" w:space="0" w:color="auto"/>
              <w:right w:val="single" w:sz="6" w:space="0" w:color="auto"/>
            </w:tcBorders>
            <w:vAlign w:val="center"/>
          </w:tcPr>
          <w:p w14:paraId="1E27BD3F" w14:textId="77777777" w:rsidR="007077B5" w:rsidRPr="008F0F69" w:rsidRDefault="007077B5" w:rsidP="002A3A7B">
            <w:pPr>
              <w:spacing w:after="200" w:line="276" w:lineRule="auto"/>
              <w:jc w:val="center"/>
              <w:rPr>
                <w:rFonts w:eastAsia="PMingLiU"/>
                <w:lang w:eastAsia="zh-TW"/>
              </w:rPr>
            </w:pPr>
            <w:r w:rsidRPr="008F0F69">
              <w:rPr>
                <w:rFonts w:eastAsia="PMingLiU"/>
                <w:lang w:eastAsia="zh-TW"/>
              </w:rPr>
              <w:t>Infection &amp; lysis</w:t>
            </w:r>
          </w:p>
        </w:tc>
        <w:tc>
          <w:tcPr>
            <w:tcW w:w="1869" w:type="dxa"/>
            <w:tcBorders>
              <w:top w:val="single" w:sz="12" w:space="0" w:color="auto"/>
              <w:left w:val="single" w:sz="6" w:space="0" w:color="auto"/>
              <w:bottom w:val="single" w:sz="6" w:space="0" w:color="auto"/>
              <w:right w:val="single" w:sz="6" w:space="0" w:color="auto"/>
            </w:tcBorders>
            <w:vAlign w:val="center"/>
          </w:tcPr>
          <w:p w14:paraId="7593E63C" w14:textId="77777777" w:rsidR="007077B5" w:rsidRPr="008F0F69" w:rsidRDefault="007077B5" w:rsidP="002A3A7B">
            <w:pPr>
              <w:spacing w:after="200" w:line="276" w:lineRule="auto"/>
              <w:jc w:val="center"/>
              <w:rPr>
                <w:rFonts w:eastAsia="PMingLiU"/>
                <w:lang w:eastAsia="zh-TW"/>
              </w:rPr>
            </w:pPr>
            <w:r w:rsidRPr="008F0F69">
              <w:rPr>
                <w:rFonts w:eastAsiaTheme="minorEastAsia"/>
                <w:color w:val="262626"/>
                <w:lang w:eastAsia="zh-CN"/>
              </w:rPr>
              <w:t>0.13969</w:t>
            </w:r>
          </w:p>
        </w:tc>
        <w:tc>
          <w:tcPr>
            <w:tcW w:w="1869" w:type="dxa"/>
            <w:tcBorders>
              <w:top w:val="single" w:sz="12" w:space="0" w:color="auto"/>
              <w:left w:val="single" w:sz="6" w:space="0" w:color="auto"/>
              <w:bottom w:val="single" w:sz="6" w:space="0" w:color="auto"/>
              <w:right w:val="single" w:sz="12" w:space="0" w:color="auto"/>
            </w:tcBorders>
            <w:vAlign w:val="center"/>
          </w:tcPr>
          <w:p w14:paraId="45F48F85" w14:textId="77777777" w:rsidR="007077B5" w:rsidRPr="008F0F69" w:rsidRDefault="007077B5" w:rsidP="002A3A7B">
            <w:pPr>
              <w:spacing w:after="200" w:line="276" w:lineRule="auto"/>
              <w:jc w:val="center"/>
              <w:rPr>
                <w:rFonts w:eastAsia="PMingLiU"/>
                <w:lang w:eastAsia="zh-TW"/>
              </w:rPr>
            </w:pPr>
            <w:r w:rsidRPr="008F0F69">
              <w:rPr>
                <w:rFonts w:eastAsiaTheme="minorEastAsia"/>
                <w:color w:val="262626"/>
                <w:lang w:eastAsia="zh-CN"/>
              </w:rPr>
              <w:t>1.00000</w:t>
            </w:r>
          </w:p>
        </w:tc>
      </w:tr>
      <w:tr w:rsidR="007077B5" w14:paraId="6B77D740" w14:textId="77777777" w:rsidTr="002A3A7B">
        <w:trPr>
          <w:trHeight w:hRule="exact" w:val="429"/>
        </w:trPr>
        <w:tc>
          <w:tcPr>
            <w:tcW w:w="1518" w:type="dxa"/>
            <w:vMerge w:val="restart"/>
            <w:tcBorders>
              <w:top w:val="single" w:sz="12" w:space="0" w:color="auto"/>
              <w:left w:val="single" w:sz="12" w:space="0" w:color="auto"/>
              <w:right w:val="single" w:sz="6" w:space="0" w:color="auto"/>
            </w:tcBorders>
            <w:vAlign w:val="center"/>
          </w:tcPr>
          <w:p w14:paraId="0125A97B" w14:textId="77777777" w:rsidR="007077B5" w:rsidRPr="008F0F69" w:rsidRDefault="007077B5" w:rsidP="002A3A7B">
            <w:pPr>
              <w:spacing w:after="200" w:line="276" w:lineRule="auto"/>
              <w:jc w:val="center"/>
              <w:rPr>
                <w:rFonts w:eastAsia="PMingLiU"/>
                <w:b/>
                <w:lang w:eastAsia="zh-TW"/>
              </w:rPr>
            </w:pPr>
            <w:r w:rsidRPr="008F0F69">
              <w:rPr>
                <w:rFonts w:eastAsia="PMingLiU"/>
                <w:b/>
                <w:lang w:eastAsia="zh-TW"/>
              </w:rPr>
              <w:t>Start point</w:t>
            </w:r>
          </w:p>
        </w:tc>
        <w:tc>
          <w:tcPr>
            <w:tcW w:w="1869" w:type="dxa"/>
            <w:tcBorders>
              <w:top w:val="single" w:sz="12" w:space="0" w:color="auto"/>
              <w:left w:val="single" w:sz="6" w:space="0" w:color="auto"/>
              <w:bottom w:val="single" w:sz="6" w:space="0" w:color="auto"/>
              <w:right w:val="single" w:sz="6" w:space="0" w:color="auto"/>
            </w:tcBorders>
            <w:vAlign w:val="center"/>
          </w:tcPr>
          <w:p w14:paraId="1CE384EA" w14:textId="77777777" w:rsidR="007077B5" w:rsidRPr="008F0F69" w:rsidRDefault="007077B5" w:rsidP="002A3A7B">
            <w:pPr>
              <w:spacing w:after="200" w:line="276" w:lineRule="auto"/>
              <w:jc w:val="center"/>
              <w:rPr>
                <w:rFonts w:eastAsia="PMingLiU"/>
                <w:lang w:eastAsia="zh-TW"/>
              </w:rPr>
            </w:pPr>
            <w:r w:rsidRPr="008F0F69">
              <w:rPr>
                <w:rFonts w:eastAsia="PMingLiU"/>
                <w:lang w:eastAsia="zh-TW"/>
              </w:rPr>
              <w:t>Sample size</w:t>
            </w:r>
          </w:p>
        </w:tc>
        <w:tc>
          <w:tcPr>
            <w:tcW w:w="1869" w:type="dxa"/>
            <w:tcBorders>
              <w:top w:val="single" w:sz="12" w:space="0" w:color="auto"/>
              <w:left w:val="single" w:sz="6" w:space="0" w:color="auto"/>
              <w:bottom w:val="single" w:sz="6" w:space="0" w:color="auto"/>
              <w:right w:val="single" w:sz="6" w:space="0" w:color="auto"/>
            </w:tcBorders>
            <w:vAlign w:val="center"/>
          </w:tcPr>
          <w:p w14:paraId="5F6EC572" w14:textId="77777777" w:rsidR="007077B5" w:rsidRPr="008F0F69" w:rsidRDefault="007077B5" w:rsidP="002A3A7B">
            <w:pPr>
              <w:spacing w:after="200" w:line="276" w:lineRule="auto"/>
              <w:jc w:val="center"/>
              <w:rPr>
                <w:rFonts w:eastAsia="PMingLiU"/>
                <w:lang w:eastAsia="zh-TW"/>
              </w:rPr>
            </w:pPr>
          </w:p>
        </w:tc>
        <w:tc>
          <w:tcPr>
            <w:tcW w:w="1869" w:type="dxa"/>
            <w:tcBorders>
              <w:top w:val="single" w:sz="12" w:space="0" w:color="auto"/>
              <w:left w:val="single" w:sz="6" w:space="0" w:color="auto"/>
              <w:bottom w:val="single" w:sz="6" w:space="0" w:color="auto"/>
              <w:right w:val="single" w:sz="6" w:space="0" w:color="auto"/>
            </w:tcBorders>
            <w:vAlign w:val="center"/>
          </w:tcPr>
          <w:p w14:paraId="379993D9" w14:textId="77777777" w:rsidR="007077B5" w:rsidRPr="008F0F69" w:rsidRDefault="007077B5" w:rsidP="002A3A7B">
            <w:pPr>
              <w:spacing w:after="200" w:line="276" w:lineRule="auto"/>
              <w:jc w:val="center"/>
              <w:rPr>
                <w:rFonts w:eastAsia="PMingLiU"/>
                <w:lang w:eastAsia="zh-TW"/>
              </w:rPr>
            </w:pPr>
            <w:r w:rsidRPr="008F0F69">
              <w:rPr>
                <w:rFonts w:eastAsia="PMingLiU"/>
                <w:lang w:eastAsia="zh-TW"/>
              </w:rPr>
              <w:t>27</w:t>
            </w:r>
          </w:p>
        </w:tc>
        <w:tc>
          <w:tcPr>
            <w:tcW w:w="1869" w:type="dxa"/>
            <w:tcBorders>
              <w:top w:val="single" w:sz="12" w:space="0" w:color="auto"/>
              <w:left w:val="single" w:sz="6" w:space="0" w:color="auto"/>
              <w:bottom w:val="single" w:sz="6" w:space="0" w:color="auto"/>
              <w:right w:val="single" w:sz="12" w:space="0" w:color="auto"/>
            </w:tcBorders>
            <w:vAlign w:val="center"/>
          </w:tcPr>
          <w:p w14:paraId="19C9BD82" w14:textId="77777777" w:rsidR="007077B5" w:rsidRPr="008F0F69" w:rsidRDefault="007077B5" w:rsidP="002A3A7B">
            <w:pPr>
              <w:spacing w:after="200" w:line="276" w:lineRule="auto"/>
              <w:jc w:val="center"/>
              <w:rPr>
                <w:rFonts w:eastAsia="PMingLiU"/>
                <w:lang w:eastAsia="zh-TW"/>
              </w:rPr>
            </w:pPr>
            <w:r w:rsidRPr="008F0F69">
              <w:rPr>
                <w:rFonts w:eastAsia="PMingLiU"/>
                <w:lang w:eastAsia="zh-TW"/>
              </w:rPr>
              <w:t>182</w:t>
            </w:r>
          </w:p>
        </w:tc>
      </w:tr>
      <w:tr w:rsidR="007077B5" w14:paraId="2B1D281A" w14:textId="77777777" w:rsidTr="002A3A7B">
        <w:trPr>
          <w:trHeight w:hRule="exact" w:val="429"/>
        </w:trPr>
        <w:tc>
          <w:tcPr>
            <w:tcW w:w="1518" w:type="dxa"/>
            <w:vMerge/>
            <w:tcBorders>
              <w:left w:val="single" w:sz="12" w:space="0" w:color="auto"/>
              <w:right w:val="single" w:sz="6" w:space="0" w:color="auto"/>
            </w:tcBorders>
            <w:vAlign w:val="center"/>
          </w:tcPr>
          <w:p w14:paraId="6F89A6D6" w14:textId="77777777" w:rsidR="007077B5" w:rsidRPr="008F0F69" w:rsidRDefault="007077B5" w:rsidP="002A3A7B">
            <w:pPr>
              <w:spacing w:after="200" w:line="276" w:lineRule="auto"/>
              <w:jc w:val="center"/>
              <w:rPr>
                <w:rFonts w:eastAsia="PMingLiU"/>
                <w:b/>
                <w:lang w:eastAsia="zh-TW"/>
              </w:rPr>
            </w:pPr>
          </w:p>
        </w:tc>
        <w:tc>
          <w:tcPr>
            <w:tcW w:w="1869" w:type="dxa"/>
            <w:tcBorders>
              <w:top w:val="single" w:sz="12" w:space="0" w:color="auto"/>
              <w:left w:val="single" w:sz="6" w:space="0" w:color="auto"/>
              <w:bottom w:val="single" w:sz="6" w:space="0" w:color="auto"/>
              <w:right w:val="single" w:sz="6" w:space="0" w:color="auto"/>
            </w:tcBorders>
            <w:vAlign w:val="center"/>
          </w:tcPr>
          <w:p w14:paraId="0ED251DC" w14:textId="77777777" w:rsidR="007077B5" w:rsidRPr="008F0F69" w:rsidRDefault="007077B5" w:rsidP="002A3A7B">
            <w:pPr>
              <w:spacing w:after="200" w:line="276" w:lineRule="auto"/>
              <w:jc w:val="center"/>
              <w:rPr>
                <w:rFonts w:eastAsia="PMingLiU"/>
                <w:lang w:eastAsia="zh-TW"/>
              </w:rPr>
            </w:pPr>
          </w:p>
        </w:tc>
        <w:tc>
          <w:tcPr>
            <w:tcW w:w="1869" w:type="dxa"/>
            <w:tcBorders>
              <w:top w:val="single" w:sz="12" w:space="0" w:color="auto"/>
              <w:left w:val="single" w:sz="6" w:space="0" w:color="auto"/>
              <w:bottom w:val="single" w:sz="6" w:space="0" w:color="auto"/>
              <w:right w:val="single" w:sz="6" w:space="0" w:color="auto"/>
            </w:tcBorders>
            <w:vAlign w:val="center"/>
          </w:tcPr>
          <w:p w14:paraId="359B30FA" w14:textId="77777777" w:rsidR="007077B5" w:rsidRPr="008F0F69" w:rsidRDefault="007077B5" w:rsidP="002A3A7B">
            <w:pPr>
              <w:spacing w:after="200" w:line="276" w:lineRule="auto"/>
              <w:jc w:val="center"/>
              <w:rPr>
                <w:rFonts w:eastAsia="PMingLiU"/>
                <w:lang w:eastAsia="zh-TW"/>
              </w:rPr>
            </w:pPr>
            <w:r>
              <w:rPr>
                <w:rFonts w:eastAsia="PMingLiU"/>
                <w:lang w:eastAsia="zh-TW"/>
              </w:rPr>
              <w:t>G</w:t>
            </w:r>
            <w:r w:rsidRPr="008F0F69">
              <w:rPr>
                <w:rFonts w:eastAsia="PMingLiU"/>
                <w:lang w:eastAsia="zh-TW"/>
              </w:rPr>
              <w:t>roup</w:t>
            </w:r>
          </w:p>
        </w:tc>
        <w:tc>
          <w:tcPr>
            <w:tcW w:w="1869" w:type="dxa"/>
            <w:tcBorders>
              <w:top w:val="single" w:sz="12" w:space="0" w:color="auto"/>
              <w:left w:val="single" w:sz="6" w:space="0" w:color="auto"/>
              <w:bottom w:val="single" w:sz="6" w:space="0" w:color="auto"/>
              <w:right w:val="single" w:sz="6" w:space="0" w:color="auto"/>
            </w:tcBorders>
            <w:vAlign w:val="center"/>
          </w:tcPr>
          <w:p w14:paraId="1DB2A84F" w14:textId="77777777" w:rsidR="007077B5" w:rsidRPr="008F0F69" w:rsidRDefault="007077B5" w:rsidP="002A3A7B">
            <w:pPr>
              <w:spacing w:after="200" w:line="276" w:lineRule="auto"/>
              <w:jc w:val="center"/>
              <w:rPr>
                <w:rFonts w:eastAsia="PMingLiU"/>
                <w:lang w:eastAsia="zh-TW"/>
              </w:rPr>
            </w:pPr>
            <w:r w:rsidRPr="008F0F69">
              <w:rPr>
                <w:rFonts w:eastAsia="PMingLiU"/>
                <w:lang w:eastAsia="zh-TW"/>
              </w:rPr>
              <w:t>Infection</w:t>
            </w:r>
          </w:p>
        </w:tc>
        <w:tc>
          <w:tcPr>
            <w:tcW w:w="1869" w:type="dxa"/>
            <w:tcBorders>
              <w:top w:val="single" w:sz="12" w:space="0" w:color="auto"/>
              <w:left w:val="single" w:sz="6" w:space="0" w:color="auto"/>
              <w:bottom w:val="single" w:sz="6" w:space="0" w:color="auto"/>
              <w:right w:val="single" w:sz="12" w:space="0" w:color="auto"/>
            </w:tcBorders>
            <w:vAlign w:val="center"/>
          </w:tcPr>
          <w:p w14:paraId="69EFAF18" w14:textId="77777777" w:rsidR="007077B5" w:rsidRPr="008F0F69" w:rsidRDefault="007077B5" w:rsidP="002A3A7B">
            <w:pPr>
              <w:spacing w:after="200" w:line="276" w:lineRule="auto"/>
              <w:jc w:val="center"/>
              <w:rPr>
                <w:rFonts w:eastAsia="PMingLiU"/>
                <w:lang w:eastAsia="zh-TW"/>
              </w:rPr>
            </w:pPr>
            <w:r w:rsidRPr="008F0F69">
              <w:rPr>
                <w:rFonts w:eastAsia="PMingLiU"/>
                <w:lang w:eastAsia="zh-TW"/>
              </w:rPr>
              <w:t>Infection &amp; lysis</w:t>
            </w:r>
          </w:p>
        </w:tc>
      </w:tr>
      <w:tr w:rsidR="007077B5" w14:paraId="71D5CA6A" w14:textId="77777777" w:rsidTr="002A3A7B">
        <w:trPr>
          <w:trHeight w:hRule="exact" w:val="429"/>
        </w:trPr>
        <w:tc>
          <w:tcPr>
            <w:tcW w:w="1518" w:type="dxa"/>
            <w:vMerge/>
            <w:tcBorders>
              <w:left w:val="single" w:sz="12" w:space="0" w:color="auto"/>
              <w:right w:val="single" w:sz="6" w:space="0" w:color="auto"/>
            </w:tcBorders>
            <w:vAlign w:val="center"/>
          </w:tcPr>
          <w:p w14:paraId="18983501" w14:textId="77777777" w:rsidR="007077B5" w:rsidRPr="008F0F69" w:rsidRDefault="007077B5" w:rsidP="002A3A7B">
            <w:pPr>
              <w:spacing w:after="200" w:line="276" w:lineRule="auto"/>
              <w:jc w:val="center"/>
              <w:rPr>
                <w:rFonts w:eastAsia="PMingLiU"/>
                <w:b/>
                <w:lang w:eastAsia="zh-TW"/>
              </w:rPr>
            </w:pPr>
          </w:p>
        </w:tc>
        <w:tc>
          <w:tcPr>
            <w:tcW w:w="1869" w:type="dxa"/>
            <w:tcBorders>
              <w:top w:val="single" w:sz="12" w:space="0" w:color="auto"/>
              <w:left w:val="single" w:sz="6" w:space="0" w:color="auto"/>
              <w:bottom w:val="single" w:sz="6" w:space="0" w:color="auto"/>
              <w:right w:val="single" w:sz="6" w:space="0" w:color="auto"/>
            </w:tcBorders>
            <w:vAlign w:val="center"/>
          </w:tcPr>
          <w:p w14:paraId="22362CC0" w14:textId="77777777" w:rsidR="007077B5" w:rsidRPr="008F0F69" w:rsidRDefault="007077B5" w:rsidP="002A3A7B">
            <w:pPr>
              <w:spacing w:after="200" w:line="276" w:lineRule="auto"/>
              <w:jc w:val="center"/>
              <w:rPr>
                <w:rFonts w:eastAsia="PMingLiU"/>
                <w:lang w:eastAsia="zh-TW"/>
              </w:rPr>
            </w:pPr>
            <w:r w:rsidRPr="008F0F69">
              <w:rPr>
                <w:rFonts w:eastAsiaTheme="minorEastAsia"/>
                <w:lang w:eastAsia="zh-CN"/>
              </w:rPr>
              <w:t>27</w:t>
            </w:r>
          </w:p>
        </w:tc>
        <w:tc>
          <w:tcPr>
            <w:tcW w:w="1869" w:type="dxa"/>
            <w:tcBorders>
              <w:top w:val="single" w:sz="12" w:space="0" w:color="auto"/>
              <w:left w:val="single" w:sz="6" w:space="0" w:color="auto"/>
              <w:bottom w:val="single" w:sz="6" w:space="0" w:color="auto"/>
              <w:right w:val="single" w:sz="6" w:space="0" w:color="auto"/>
            </w:tcBorders>
            <w:vAlign w:val="center"/>
          </w:tcPr>
          <w:p w14:paraId="135F7CDF" w14:textId="77777777" w:rsidR="007077B5" w:rsidRPr="008F0F69" w:rsidRDefault="007077B5" w:rsidP="002A3A7B">
            <w:pPr>
              <w:spacing w:after="200" w:line="276" w:lineRule="auto"/>
              <w:jc w:val="center"/>
              <w:rPr>
                <w:rFonts w:eastAsia="PMingLiU"/>
                <w:lang w:eastAsia="zh-TW"/>
              </w:rPr>
            </w:pPr>
            <w:r w:rsidRPr="008F0F69">
              <w:rPr>
                <w:rFonts w:eastAsia="PMingLiU"/>
                <w:lang w:eastAsia="zh-TW"/>
              </w:rPr>
              <w:t>Infection</w:t>
            </w:r>
          </w:p>
        </w:tc>
        <w:tc>
          <w:tcPr>
            <w:tcW w:w="1869" w:type="dxa"/>
            <w:tcBorders>
              <w:top w:val="single" w:sz="12" w:space="0" w:color="auto"/>
              <w:left w:val="single" w:sz="6" w:space="0" w:color="auto"/>
              <w:bottom w:val="single" w:sz="6" w:space="0" w:color="auto"/>
              <w:right w:val="single" w:sz="6" w:space="0" w:color="auto"/>
            </w:tcBorders>
            <w:vAlign w:val="center"/>
          </w:tcPr>
          <w:p w14:paraId="5146368D" w14:textId="77777777" w:rsidR="007077B5" w:rsidRPr="008F0F69" w:rsidRDefault="007077B5" w:rsidP="002A3A7B">
            <w:pPr>
              <w:spacing w:after="200" w:line="276" w:lineRule="auto"/>
              <w:jc w:val="center"/>
              <w:rPr>
                <w:rFonts w:eastAsia="PMingLiU"/>
                <w:lang w:eastAsia="zh-TW"/>
              </w:rPr>
            </w:pPr>
            <w:r w:rsidRPr="008F0F69">
              <w:rPr>
                <w:rFonts w:eastAsiaTheme="minorEastAsia"/>
                <w:color w:val="262626"/>
                <w:lang w:eastAsia="zh-CN"/>
              </w:rPr>
              <w:t>1.00000</w:t>
            </w:r>
          </w:p>
        </w:tc>
        <w:tc>
          <w:tcPr>
            <w:tcW w:w="1869" w:type="dxa"/>
            <w:tcBorders>
              <w:top w:val="single" w:sz="12" w:space="0" w:color="auto"/>
              <w:left w:val="single" w:sz="6" w:space="0" w:color="auto"/>
              <w:bottom w:val="single" w:sz="6" w:space="0" w:color="auto"/>
              <w:right w:val="single" w:sz="12" w:space="0" w:color="auto"/>
            </w:tcBorders>
            <w:vAlign w:val="center"/>
          </w:tcPr>
          <w:p w14:paraId="0DA79A44" w14:textId="77777777" w:rsidR="007077B5" w:rsidRPr="008F0F69" w:rsidRDefault="007077B5" w:rsidP="002A3A7B">
            <w:pPr>
              <w:spacing w:after="200" w:line="276" w:lineRule="auto"/>
              <w:jc w:val="center"/>
              <w:rPr>
                <w:rFonts w:eastAsia="PMingLiU"/>
                <w:lang w:eastAsia="zh-TW"/>
              </w:rPr>
            </w:pPr>
            <w:r w:rsidRPr="008F0F69">
              <w:rPr>
                <w:rFonts w:eastAsiaTheme="minorEastAsia"/>
                <w:color w:val="262626"/>
                <w:lang w:eastAsia="zh-CN"/>
              </w:rPr>
              <w:t>0.22576</w:t>
            </w:r>
          </w:p>
        </w:tc>
      </w:tr>
      <w:tr w:rsidR="007077B5" w14:paraId="008751DC" w14:textId="77777777" w:rsidTr="002A3A7B">
        <w:trPr>
          <w:trHeight w:hRule="exact" w:val="429"/>
        </w:trPr>
        <w:tc>
          <w:tcPr>
            <w:tcW w:w="1518" w:type="dxa"/>
            <w:vMerge/>
            <w:tcBorders>
              <w:left w:val="single" w:sz="12" w:space="0" w:color="auto"/>
              <w:bottom w:val="single" w:sz="6" w:space="0" w:color="auto"/>
              <w:right w:val="single" w:sz="6" w:space="0" w:color="auto"/>
            </w:tcBorders>
            <w:vAlign w:val="center"/>
          </w:tcPr>
          <w:p w14:paraId="31C328B0" w14:textId="77777777" w:rsidR="007077B5" w:rsidRPr="008F0F69" w:rsidRDefault="007077B5" w:rsidP="002A3A7B">
            <w:pPr>
              <w:spacing w:after="200" w:line="276" w:lineRule="auto"/>
              <w:jc w:val="center"/>
              <w:rPr>
                <w:rFonts w:eastAsia="PMingLiU"/>
                <w:b/>
                <w:lang w:eastAsia="zh-TW"/>
              </w:rPr>
            </w:pPr>
          </w:p>
        </w:tc>
        <w:tc>
          <w:tcPr>
            <w:tcW w:w="1869" w:type="dxa"/>
            <w:tcBorders>
              <w:top w:val="single" w:sz="12" w:space="0" w:color="auto"/>
              <w:left w:val="single" w:sz="6" w:space="0" w:color="auto"/>
              <w:bottom w:val="single" w:sz="6" w:space="0" w:color="auto"/>
              <w:right w:val="single" w:sz="6" w:space="0" w:color="auto"/>
            </w:tcBorders>
            <w:vAlign w:val="center"/>
          </w:tcPr>
          <w:p w14:paraId="26FCBC3C" w14:textId="77777777" w:rsidR="007077B5" w:rsidRPr="008F0F69" w:rsidRDefault="007077B5" w:rsidP="002A3A7B">
            <w:pPr>
              <w:spacing w:after="200" w:line="276" w:lineRule="auto"/>
              <w:jc w:val="center"/>
              <w:rPr>
                <w:rFonts w:eastAsia="PMingLiU"/>
                <w:lang w:eastAsia="zh-TW"/>
              </w:rPr>
            </w:pPr>
            <w:r w:rsidRPr="008F0F69">
              <w:rPr>
                <w:rFonts w:eastAsiaTheme="minorEastAsia"/>
                <w:lang w:eastAsia="zh-CN"/>
              </w:rPr>
              <w:t>182</w:t>
            </w:r>
          </w:p>
        </w:tc>
        <w:tc>
          <w:tcPr>
            <w:tcW w:w="1869" w:type="dxa"/>
            <w:tcBorders>
              <w:top w:val="single" w:sz="12" w:space="0" w:color="auto"/>
              <w:left w:val="single" w:sz="6" w:space="0" w:color="auto"/>
              <w:bottom w:val="single" w:sz="6" w:space="0" w:color="auto"/>
              <w:right w:val="single" w:sz="6" w:space="0" w:color="auto"/>
            </w:tcBorders>
            <w:vAlign w:val="center"/>
          </w:tcPr>
          <w:p w14:paraId="48CE0A89" w14:textId="77777777" w:rsidR="007077B5" w:rsidRPr="008F0F69" w:rsidRDefault="007077B5" w:rsidP="002A3A7B">
            <w:pPr>
              <w:spacing w:after="200" w:line="276" w:lineRule="auto"/>
              <w:jc w:val="center"/>
              <w:rPr>
                <w:rFonts w:eastAsia="PMingLiU"/>
                <w:lang w:eastAsia="zh-TW"/>
              </w:rPr>
            </w:pPr>
            <w:r w:rsidRPr="008F0F69">
              <w:rPr>
                <w:rFonts w:eastAsia="PMingLiU"/>
                <w:lang w:eastAsia="zh-TW"/>
              </w:rPr>
              <w:t>Infection &amp; lysis</w:t>
            </w:r>
          </w:p>
        </w:tc>
        <w:tc>
          <w:tcPr>
            <w:tcW w:w="1869" w:type="dxa"/>
            <w:tcBorders>
              <w:top w:val="single" w:sz="12" w:space="0" w:color="auto"/>
              <w:left w:val="single" w:sz="6" w:space="0" w:color="auto"/>
              <w:bottom w:val="single" w:sz="6" w:space="0" w:color="auto"/>
              <w:right w:val="single" w:sz="6" w:space="0" w:color="auto"/>
            </w:tcBorders>
            <w:vAlign w:val="center"/>
          </w:tcPr>
          <w:p w14:paraId="23770137" w14:textId="77777777" w:rsidR="007077B5" w:rsidRPr="008F0F69" w:rsidRDefault="007077B5" w:rsidP="002A3A7B">
            <w:pPr>
              <w:spacing w:after="200" w:line="276" w:lineRule="auto"/>
              <w:jc w:val="center"/>
              <w:rPr>
                <w:rFonts w:eastAsia="PMingLiU"/>
                <w:lang w:eastAsia="zh-TW"/>
              </w:rPr>
            </w:pPr>
            <w:r w:rsidRPr="008F0F69">
              <w:rPr>
                <w:rFonts w:eastAsiaTheme="minorEastAsia"/>
                <w:color w:val="262626"/>
                <w:lang w:eastAsia="zh-CN"/>
              </w:rPr>
              <w:t>0.22576</w:t>
            </w:r>
          </w:p>
        </w:tc>
        <w:tc>
          <w:tcPr>
            <w:tcW w:w="1869" w:type="dxa"/>
            <w:tcBorders>
              <w:top w:val="single" w:sz="12" w:space="0" w:color="auto"/>
              <w:left w:val="single" w:sz="6" w:space="0" w:color="auto"/>
              <w:bottom w:val="single" w:sz="6" w:space="0" w:color="auto"/>
              <w:right w:val="single" w:sz="12" w:space="0" w:color="auto"/>
            </w:tcBorders>
            <w:vAlign w:val="center"/>
          </w:tcPr>
          <w:p w14:paraId="27764D7C" w14:textId="77777777" w:rsidR="007077B5" w:rsidRPr="008F0F69" w:rsidRDefault="007077B5" w:rsidP="002A3A7B">
            <w:pPr>
              <w:spacing w:after="200" w:line="276" w:lineRule="auto"/>
              <w:jc w:val="center"/>
              <w:rPr>
                <w:rFonts w:eastAsia="PMingLiU"/>
                <w:lang w:eastAsia="zh-TW"/>
              </w:rPr>
            </w:pPr>
            <w:r w:rsidRPr="008F0F69">
              <w:rPr>
                <w:rFonts w:eastAsiaTheme="minorEastAsia"/>
                <w:color w:val="262626"/>
                <w:lang w:eastAsia="zh-CN"/>
              </w:rPr>
              <w:t>1.00000</w:t>
            </w:r>
          </w:p>
        </w:tc>
      </w:tr>
      <w:tr w:rsidR="007077B5" w14:paraId="392ADF07" w14:textId="77777777" w:rsidTr="002A3A7B">
        <w:trPr>
          <w:trHeight w:hRule="exact" w:val="429"/>
        </w:trPr>
        <w:tc>
          <w:tcPr>
            <w:tcW w:w="1518" w:type="dxa"/>
            <w:vMerge w:val="restart"/>
            <w:tcBorders>
              <w:top w:val="single" w:sz="12" w:space="0" w:color="auto"/>
              <w:left w:val="single" w:sz="12" w:space="0" w:color="auto"/>
              <w:bottom w:val="single" w:sz="6" w:space="0" w:color="auto"/>
              <w:right w:val="single" w:sz="6" w:space="0" w:color="auto"/>
            </w:tcBorders>
            <w:vAlign w:val="center"/>
          </w:tcPr>
          <w:p w14:paraId="625C2728" w14:textId="77777777" w:rsidR="007077B5" w:rsidRPr="008F0F69" w:rsidRDefault="007077B5" w:rsidP="002A3A7B">
            <w:pPr>
              <w:spacing w:after="200" w:line="276" w:lineRule="auto"/>
              <w:jc w:val="center"/>
              <w:rPr>
                <w:rFonts w:eastAsia="PMingLiU"/>
                <w:lang w:eastAsia="zh-TW"/>
              </w:rPr>
            </w:pPr>
            <w:r w:rsidRPr="008F0F69">
              <w:rPr>
                <w:rFonts w:eastAsia="PMingLiU"/>
                <w:b/>
                <w:lang w:eastAsia="zh-TW"/>
              </w:rPr>
              <w:t>Infection time</w:t>
            </w:r>
          </w:p>
        </w:tc>
        <w:tc>
          <w:tcPr>
            <w:tcW w:w="1869" w:type="dxa"/>
            <w:tcBorders>
              <w:top w:val="single" w:sz="12" w:space="0" w:color="auto"/>
              <w:left w:val="single" w:sz="6" w:space="0" w:color="auto"/>
              <w:bottom w:val="single" w:sz="6" w:space="0" w:color="auto"/>
              <w:right w:val="single" w:sz="6" w:space="0" w:color="auto"/>
            </w:tcBorders>
            <w:vAlign w:val="center"/>
          </w:tcPr>
          <w:p w14:paraId="04571941" w14:textId="77777777" w:rsidR="007077B5" w:rsidRPr="008F0F69" w:rsidRDefault="007077B5" w:rsidP="002A3A7B">
            <w:pPr>
              <w:spacing w:after="200" w:line="276" w:lineRule="auto"/>
              <w:jc w:val="center"/>
              <w:rPr>
                <w:rFonts w:eastAsia="PMingLiU"/>
                <w:lang w:eastAsia="zh-TW"/>
              </w:rPr>
            </w:pPr>
            <w:r w:rsidRPr="008F0F69">
              <w:rPr>
                <w:rFonts w:eastAsia="PMingLiU"/>
                <w:lang w:eastAsia="zh-TW"/>
              </w:rPr>
              <w:t>Sample size</w:t>
            </w:r>
          </w:p>
        </w:tc>
        <w:tc>
          <w:tcPr>
            <w:tcW w:w="1869" w:type="dxa"/>
            <w:tcBorders>
              <w:top w:val="single" w:sz="12" w:space="0" w:color="auto"/>
              <w:left w:val="single" w:sz="6" w:space="0" w:color="auto"/>
              <w:bottom w:val="single" w:sz="6" w:space="0" w:color="auto"/>
              <w:right w:val="single" w:sz="6" w:space="0" w:color="auto"/>
            </w:tcBorders>
            <w:vAlign w:val="center"/>
          </w:tcPr>
          <w:p w14:paraId="1C708AE3" w14:textId="77777777" w:rsidR="007077B5" w:rsidRPr="008F0F69" w:rsidRDefault="007077B5" w:rsidP="002A3A7B">
            <w:pPr>
              <w:spacing w:after="200" w:line="276" w:lineRule="auto"/>
              <w:jc w:val="center"/>
              <w:rPr>
                <w:rFonts w:eastAsia="PMingLiU"/>
                <w:lang w:eastAsia="zh-TW"/>
              </w:rPr>
            </w:pPr>
          </w:p>
        </w:tc>
        <w:tc>
          <w:tcPr>
            <w:tcW w:w="1869" w:type="dxa"/>
            <w:tcBorders>
              <w:top w:val="single" w:sz="12" w:space="0" w:color="auto"/>
              <w:left w:val="single" w:sz="6" w:space="0" w:color="auto"/>
              <w:bottom w:val="single" w:sz="6" w:space="0" w:color="auto"/>
              <w:right w:val="single" w:sz="6" w:space="0" w:color="auto"/>
            </w:tcBorders>
            <w:vAlign w:val="center"/>
          </w:tcPr>
          <w:p w14:paraId="248CE9C1" w14:textId="77777777" w:rsidR="007077B5" w:rsidRPr="008F0F69" w:rsidRDefault="007077B5" w:rsidP="002A3A7B">
            <w:pPr>
              <w:spacing w:after="200" w:line="276" w:lineRule="auto"/>
              <w:jc w:val="center"/>
              <w:rPr>
                <w:rFonts w:eastAsia="PMingLiU"/>
                <w:lang w:eastAsia="zh-TW"/>
              </w:rPr>
            </w:pPr>
            <w:r w:rsidRPr="008F0F69">
              <w:rPr>
                <w:rFonts w:eastAsia="PMingLiU"/>
                <w:lang w:eastAsia="zh-TW"/>
              </w:rPr>
              <w:t>27</w:t>
            </w:r>
          </w:p>
        </w:tc>
        <w:tc>
          <w:tcPr>
            <w:tcW w:w="1869" w:type="dxa"/>
            <w:tcBorders>
              <w:top w:val="single" w:sz="12" w:space="0" w:color="auto"/>
              <w:left w:val="single" w:sz="6" w:space="0" w:color="auto"/>
              <w:bottom w:val="single" w:sz="6" w:space="0" w:color="auto"/>
              <w:right w:val="single" w:sz="12" w:space="0" w:color="auto"/>
            </w:tcBorders>
            <w:vAlign w:val="center"/>
          </w:tcPr>
          <w:p w14:paraId="4CF048EF" w14:textId="77777777" w:rsidR="007077B5" w:rsidRPr="008F0F69" w:rsidRDefault="007077B5" w:rsidP="002A3A7B">
            <w:pPr>
              <w:spacing w:after="200" w:line="276" w:lineRule="auto"/>
              <w:jc w:val="center"/>
              <w:rPr>
                <w:rFonts w:eastAsia="PMingLiU"/>
                <w:lang w:eastAsia="zh-TW"/>
              </w:rPr>
            </w:pPr>
            <w:r w:rsidRPr="008F0F69">
              <w:rPr>
                <w:rFonts w:eastAsia="PMingLiU"/>
                <w:lang w:eastAsia="zh-TW"/>
              </w:rPr>
              <w:t>182</w:t>
            </w:r>
          </w:p>
        </w:tc>
      </w:tr>
      <w:tr w:rsidR="007077B5" w14:paraId="4ADD9455" w14:textId="77777777" w:rsidTr="002A3A7B">
        <w:trPr>
          <w:trHeight w:hRule="exact" w:val="429"/>
        </w:trPr>
        <w:tc>
          <w:tcPr>
            <w:tcW w:w="1518" w:type="dxa"/>
            <w:vMerge/>
            <w:tcBorders>
              <w:top w:val="single" w:sz="6" w:space="0" w:color="auto"/>
              <w:left w:val="single" w:sz="12" w:space="0" w:color="auto"/>
              <w:bottom w:val="single" w:sz="6" w:space="0" w:color="auto"/>
              <w:right w:val="single" w:sz="6" w:space="0" w:color="auto"/>
            </w:tcBorders>
            <w:vAlign w:val="center"/>
          </w:tcPr>
          <w:p w14:paraId="3CBAE017" w14:textId="77777777" w:rsidR="007077B5" w:rsidRPr="008F0F69" w:rsidRDefault="007077B5" w:rsidP="002A3A7B">
            <w:pPr>
              <w:spacing w:after="200" w:line="276" w:lineRule="auto"/>
              <w:jc w:val="center"/>
              <w:rPr>
                <w:rFonts w:eastAsia="PMingLiU"/>
                <w:lang w:eastAsia="zh-TW"/>
              </w:rPr>
            </w:pPr>
          </w:p>
        </w:tc>
        <w:tc>
          <w:tcPr>
            <w:tcW w:w="1869" w:type="dxa"/>
            <w:tcBorders>
              <w:top w:val="single" w:sz="6" w:space="0" w:color="auto"/>
              <w:left w:val="single" w:sz="6" w:space="0" w:color="auto"/>
              <w:bottom w:val="single" w:sz="6" w:space="0" w:color="auto"/>
              <w:right w:val="single" w:sz="6" w:space="0" w:color="auto"/>
            </w:tcBorders>
            <w:vAlign w:val="center"/>
          </w:tcPr>
          <w:p w14:paraId="6833B64F" w14:textId="77777777" w:rsidR="007077B5" w:rsidRPr="008F0F69" w:rsidRDefault="007077B5" w:rsidP="002A3A7B">
            <w:pPr>
              <w:spacing w:after="200" w:line="276" w:lineRule="auto"/>
              <w:jc w:val="center"/>
              <w:rPr>
                <w:rFonts w:eastAsia="PMingLiU"/>
                <w:lang w:eastAsia="zh-TW"/>
              </w:rPr>
            </w:pPr>
          </w:p>
        </w:tc>
        <w:tc>
          <w:tcPr>
            <w:tcW w:w="1869" w:type="dxa"/>
            <w:tcBorders>
              <w:top w:val="single" w:sz="6" w:space="0" w:color="auto"/>
              <w:left w:val="single" w:sz="6" w:space="0" w:color="auto"/>
              <w:bottom w:val="single" w:sz="6" w:space="0" w:color="auto"/>
              <w:right w:val="single" w:sz="6" w:space="0" w:color="auto"/>
            </w:tcBorders>
            <w:vAlign w:val="center"/>
          </w:tcPr>
          <w:p w14:paraId="22E5DA61" w14:textId="77777777" w:rsidR="007077B5" w:rsidRPr="008F0F69" w:rsidRDefault="007077B5" w:rsidP="002A3A7B">
            <w:pPr>
              <w:spacing w:after="200" w:line="276" w:lineRule="auto"/>
              <w:jc w:val="center"/>
              <w:rPr>
                <w:rFonts w:eastAsia="PMingLiU"/>
                <w:lang w:eastAsia="zh-TW"/>
              </w:rPr>
            </w:pPr>
            <w:r>
              <w:rPr>
                <w:rFonts w:eastAsia="PMingLiU"/>
                <w:lang w:eastAsia="zh-TW"/>
              </w:rPr>
              <w:t>G</w:t>
            </w:r>
            <w:r w:rsidRPr="008F0F69">
              <w:rPr>
                <w:rFonts w:eastAsia="PMingLiU"/>
                <w:lang w:eastAsia="zh-TW"/>
              </w:rPr>
              <w:t>roup</w:t>
            </w:r>
          </w:p>
        </w:tc>
        <w:tc>
          <w:tcPr>
            <w:tcW w:w="1869" w:type="dxa"/>
            <w:tcBorders>
              <w:top w:val="single" w:sz="6" w:space="0" w:color="auto"/>
              <w:left w:val="single" w:sz="6" w:space="0" w:color="auto"/>
              <w:bottom w:val="single" w:sz="6" w:space="0" w:color="auto"/>
              <w:right w:val="single" w:sz="6" w:space="0" w:color="auto"/>
            </w:tcBorders>
            <w:vAlign w:val="center"/>
          </w:tcPr>
          <w:p w14:paraId="66F7815E" w14:textId="77777777" w:rsidR="007077B5" w:rsidRPr="008F0F69" w:rsidRDefault="007077B5" w:rsidP="002A3A7B">
            <w:pPr>
              <w:spacing w:after="200" w:line="276" w:lineRule="auto"/>
              <w:jc w:val="center"/>
              <w:rPr>
                <w:rFonts w:eastAsia="PMingLiU"/>
                <w:lang w:eastAsia="zh-TW"/>
              </w:rPr>
            </w:pPr>
            <w:r w:rsidRPr="008F0F69">
              <w:rPr>
                <w:rFonts w:eastAsia="PMingLiU"/>
                <w:lang w:eastAsia="zh-TW"/>
              </w:rPr>
              <w:t>Infection</w:t>
            </w:r>
          </w:p>
        </w:tc>
        <w:tc>
          <w:tcPr>
            <w:tcW w:w="1869" w:type="dxa"/>
            <w:tcBorders>
              <w:top w:val="single" w:sz="6" w:space="0" w:color="auto"/>
              <w:left w:val="single" w:sz="6" w:space="0" w:color="auto"/>
              <w:bottom w:val="single" w:sz="6" w:space="0" w:color="auto"/>
              <w:right w:val="single" w:sz="12" w:space="0" w:color="auto"/>
            </w:tcBorders>
            <w:vAlign w:val="center"/>
          </w:tcPr>
          <w:p w14:paraId="402AF3F3" w14:textId="77777777" w:rsidR="007077B5" w:rsidRPr="008F0F69" w:rsidRDefault="007077B5" w:rsidP="002A3A7B">
            <w:pPr>
              <w:spacing w:after="200" w:line="276" w:lineRule="auto"/>
              <w:jc w:val="center"/>
              <w:rPr>
                <w:rFonts w:eastAsia="PMingLiU"/>
                <w:lang w:eastAsia="zh-TW"/>
              </w:rPr>
            </w:pPr>
            <w:r w:rsidRPr="008F0F69">
              <w:rPr>
                <w:rFonts w:eastAsia="PMingLiU"/>
                <w:lang w:eastAsia="zh-TW"/>
              </w:rPr>
              <w:t>Infection &amp; lysis</w:t>
            </w:r>
          </w:p>
        </w:tc>
      </w:tr>
      <w:tr w:rsidR="007077B5" w14:paraId="4E0C512C" w14:textId="77777777" w:rsidTr="002A3A7B">
        <w:trPr>
          <w:trHeight w:hRule="exact" w:val="429"/>
        </w:trPr>
        <w:tc>
          <w:tcPr>
            <w:tcW w:w="1518" w:type="dxa"/>
            <w:vMerge/>
            <w:tcBorders>
              <w:top w:val="single" w:sz="6" w:space="0" w:color="auto"/>
              <w:left w:val="single" w:sz="12" w:space="0" w:color="auto"/>
              <w:bottom w:val="single" w:sz="6" w:space="0" w:color="auto"/>
              <w:right w:val="single" w:sz="6" w:space="0" w:color="auto"/>
            </w:tcBorders>
            <w:vAlign w:val="center"/>
          </w:tcPr>
          <w:p w14:paraId="31905FAA" w14:textId="77777777" w:rsidR="007077B5" w:rsidRPr="008F0F69" w:rsidRDefault="007077B5" w:rsidP="002A3A7B">
            <w:pPr>
              <w:spacing w:after="200" w:line="276" w:lineRule="auto"/>
              <w:jc w:val="center"/>
              <w:rPr>
                <w:rFonts w:eastAsia="PMingLiU"/>
                <w:b/>
                <w:lang w:eastAsia="zh-TW"/>
              </w:rPr>
            </w:pPr>
          </w:p>
        </w:tc>
        <w:tc>
          <w:tcPr>
            <w:tcW w:w="1869" w:type="dxa"/>
            <w:tcBorders>
              <w:top w:val="single" w:sz="6" w:space="0" w:color="auto"/>
              <w:left w:val="single" w:sz="6" w:space="0" w:color="auto"/>
              <w:bottom w:val="single" w:sz="6" w:space="0" w:color="auto"/>
              <w:right w:val="single" w:sz="6" w:space="0" w:color="auto"/>
            </w:tcBorders>
            <w:vAlign w:val="center"/>
          </w:tcPr>
          <w:p w14:paraId="0AB2CDFC" w14:textId="77777777" w:rsidR="007077B5" w:rsidRPr="008F0F69" w:rsidRDefault="007077B5" w:rsidP="002A3A7B">
            <w:pPr>
              <w:spacing w:after="200" w:line="276" w:lineRule="auto"/>
              <w:jc w:val="center"/>
              <w:rPr>
                <w:rFonts w:eastAsia="PMingLiU"/>
                <w:lang w:eastAsia="zh-TW"/>
              </w:rPr>
            </w:pPr>
            <w:r w:rsidRPr="008F0F69">
              <w:rPr>
                <w:rFonts w:eastAsiaTheme="minorEastAsia"/>
                <w:lang w:eastAsia="zh-CN"/>
              </w:rPr>
              <w:t>27</w:t>
            </w:r>
          </w:p>
        </w:tc>
        <w:tc>
          <w:tcPr>
            <w:tcW w:w="1869" w:type="dxa"/>
            <w:tcBorders>
              <w:top w:val="single" w:sz="6" w:space="0" w:color="auto"/>
              <w:left w:val="single" w:sz="6" w:space="0" w:color="auto"/>
              <w:bottom w:val="single" w:sz="6" w:space="0" w:color="auto"/>
              <w:right w:val="single" w:sz="6" w:space="0" w:color="auto"/>
            </w:tcBorders>
            <w:vAlign w:val="center"/>
          </w:tcPr>
          <w:p w14:paraId="0894EC21" w14:textId="77777777" w:rsidR="007077B5" w:rsidRPr="008F0F69" w:rsidRDefault="007077B5" w:rsidP="002A3A7B">
            <w:pPr>
              <w:spacing w:after="200" w:line="276" w:lineRule="auto"/>
              <w:jc w:val="center"/>
              <w:rPr>
                <w:rFonts w:eastAsia="PMingLiU"/>
                <w:lang w:eastAsia="zh-TW"/>
              </w:rPr>
            </w:pPr>
            <w:r w:rsidRPr="008F0F69">
              <w:rPr>
                <w:rFonts w:eastAsia="PMingLiU"/>
                <w:lang w:eastAsia="zh-TW"/>
              </w:rPr>
              <w:t>Infection</w:t>
            </w:r>
          </w:p>
        </w:tc>
        <w:tc>
          <w:tcPr>
            <w:tcW w:w="1869" w:type="dxa"/>
            <w:tcBorders>
              <w:top w:val="single" w:sz="6" w:space="0" w:color="auto"/>
              <w:left w:val="single" w:sz="6" w:space="0" w:color="auto"/>
              <w:bottom w:val="single" w:sz="6" w:space="0" w:color="auto"/>
              <w:right w:val="single" w:sz="6" w:space="0" w:color="auto"/>
            </w:tcBorders>
            <w:vAlign w:val="center"/>
          </w:tcPr>
          <w:p w14:paraId="54336E93" w14:textId="77777777" w:rsidR="007077B5" w:rsidRPr="008F0F69" w:rsidRDefault="007077B5" w:rsidP="002A3A7B">
            <w:pPr>
              <w:jc w:val="center"/>
            </w:pPr>
            <w:r w:rsidRPr="008F0F69">
              <w:rPr>
                <w:rFonts w:eastAsiaTheme="minorEastAsia"/>
                <w:color w:val="262626"/>
                <w:lang w:eastAsia="zh-CN"/>
              </w:rPr>
              <w:t>1.00000</w:t>
            </w:r>
          </w:p>
        </w:tc>
        <w:tc>
          <w:tcPr>
            <w:tcW w:w="1869" w:type="dxa"/>
            <w:tcBorders>
              <w:top w:val="single" w:sz="6" w:space="0" w:color="auto"/>
              <w:left w:val="single" w:sz="6" w:space="0" w:color="auto"/>
              <w:bottom w:val="single" w:sz="6" w:space="0" w:color="auto"/>
              <w:right w:val="single" w:sz="12" w:space="0" w:color="auto"/>
            </w:tcBorders>
            <w:vAlign w:val="center"/>
          </w:tcPr>
          <w:p w14:paraId="5425ED45" w14:textId="77777777" w:rsidR="007077B5" w:rsidRPr="008F0F69" w:rsidRDefault="007077B5" w:rsidP="002A3A7B">
            <w:pPr>
              <w:jc w:val="center"/>
            </w:pPr>
            <w:r w:rsidRPr="008F0F69">
              <w:rPr>
                <w:rFonts w:eastAsiaTheme="minorEastAsia"/>
                <w:color w:val="262626"/>
                <w:lang w:eastAsia="zh-CN"/>
              </w:rPr>
              <w:t>0.02143</w:t>
            </w:r>
          </w:p>
        </w:tc>
      </w:tr>
      <w:tr w:rsidR="007077B5" w14:paraId="2F779D46" w14:textId="77777777" w:rsidTr="002A3A7B">
        <w:trPr>
          <w:trHeight w:hRule="exact" w:val="429"/>
        </w:trPr>
        <w:tc>
          <w:tcPr>
            <w:tcW w:w="1518" w:type="dxa"/>
            <w:vMerge/>
            <w:tcBorders>
              <w:top w:val="single" w:sz="6" w:space="0" w:color="auto"/>
              <w:left w:val="single" w:sz="12" w:space="0" w:color="auto"/>
              <w:bottom w:val="single" w:sz="12" w:space="0" w:color="auto"/>
              <w:right w:val="single" w:sz="6" w:space="0" w:color="auto"/>
            </w:tcBorders>
            <w:vAlign w:val="center"/>
          </w:tcPr>
          <w:p w14:paraId="4992EE69" w14:textId="77777777" w:rsidR="007077B5" w:rsidRPr="008F0F69" w:rsidRDefault="007077B5" w:rsidP="002A3A7B">
            <w:pPr>
              <w:spacing w:after="200" w:line="276" w:lineRule="auto"/>
              <w:jc w:val="center"/>
              <w:rPr>
                <w:rFonts w:eastAsia="PMingLiU"/>
                <w:lang w:eastAsia="zh-TW"/>
              </w:rPr>
            </w:pPr>
          </w:p>
        </w:tc>
        <w:tc>
          <w:tcPr>
            <w:tcW w:w="1869" w:type="dxa"/>
            <w:tcBorders>
              <w:top w:val="single" w:sz="6" w:space="0" w:color="auto"/>
              <w:left w:val="single" w:sz="6" w:space="0" w:color="auto"/>
              <w:bottom w:val="single" w:sz="12" w:space="0" w:color="auto"/>
              <w:right w:val="single" w:sz="6" w:space="0" w:color="auto"/>
            </w:tcBorders>
            <w:vAlign w:val="center"/>
          </w:tcPr>
          <w:p w14:paraId="24D0FB6D" w14:textId="77777777" w:rsidR="007077B5" w:rsidRPr="008F0F69" w:rsidRDefault="007077B5" w:rsidP="002A3A7B">
            <w:pPr>
              <w:spacing w:after="200" w:line="276" w:lineRule="auto"/>
              <w:jc w:val="center"/>
              <w:rPr>
                <w:rFonts w:eastAsia="PMingLiU"/>
                <w:lang w:eastAsia="zh-TW"/>
              </w:rPr>
            </w:pPr>
            <w:r w:rsidRPr="008F0F69">
              <w:rPr>
                <w:rFonts w:eastAsiaTheme="minorEastAsia"/>
                <w:lang w:eastAsia="zh-CN"/>
              </w:rPr>
              <w:t>182</w:t>
            </w:r>
          </w:p>
        </w:tc>
        <w:tc>
          <w:tcPr>
            <w:tcW w:w="1869" w:type="dxa"/>
            <w:tcBorders>
              <w:top w:val="single" w:sz="6" w:space="0" w:color="auto"/>
              <w:left w:val="single" w:sz="6" w:space="0" w:color="auto"/>
              <w:bottom w:val="single" w:sz="12" w:space="0" w:color="auto"/>
              <w:right w:val="single" w:sz="6" w:space="0" w:color="auto"/>
            </w:tcBorders>
            <w:vAlign w:val="center"/>
          </w:tcPr>
          <w:p w14:paraId="004A50CE" w14:textId="77777777" w:rsidR="007077B5" w:rsidRPr="008F0F69" w:rsidRDefault="007077B5" w:rsidP="002A3A7B">
            <w:pPr>
              <w:spacing w:after="200" w:line="276" w:lineRule="auto"/>
              <w:jc w:val="center"/>
              <w:rPr>
                <w:rFonts w:eastAsia="PMingLiU"/>
                <w:lang w:eastAsia="zh-TW"/>
              </w:rPr>
            </w:pPr>
            <w:r w:rsidRPr="008F0F69">
              <w:rPr>
                <w:rFonts w:eastAsia="PMingLiU"/>
                <w:lang w:eastAsia="zh-TW"/>
              </w:rPr>
              <w:t>Infection &amp; lysis</w:t>
            </w:r>
          </w:p>
        </w:tc>
        <w:tc>
          <w:tcPr>
            <w:tcW w:w="1869" w:type="dxa"/>
            <w:tcBorders>
              <w:top w:val="single" w:sz="6" w:space="0" w:color="auto"/>
              <w:left w:val="single" w:sz="6" w:space="0" w:color="auto"/>
              <w:bottom w:val="single" w:sz="12" w:space="0" w:color="auto"/>
              <w:right w:val="single" w:sz="6" w:space="0" w:color="auto"/>
            </w:tcBorders>
            <w:vAlign w:val="center"/>
          </w:tcPr>
          <w:p w14:paraId="3E0A97E6" w14:textId="77777777" w:rsidR="007077B5" w:rsidRPr="008F0F69" w:rsidRDefault="007077B5" w:rsidP="002A3A7B">
            <w:pPr>
              <w:jc w:val="center"/>
            </w:pPr>
            <w:r w:rsidRPr="008F0F69">
              <w:rPr>
                <w:rFonts w:eastAsiaTheme="minorEastAsia"/>
                <w:color w:val="262626"/>
                <w:lang w:eastAsia="zh-CN"/>
              </w:rPr>
              <w:t>0.02143</w:t>
            </w:r>
          </w:p>
        </w:tc>
        <w:tc>
          <w:tcPr>
            <w:tcW w:w="1869" w:type="dxa"/>
            <w:tcBorders>
              <w:top w:val="single" w:sz="6" w:space="0" w:color="auto"/>
              <w:left w:val="single" w:sz="6" w:space="0" w:color="auto"/>
              <w:bottom w:val="single" w:sz="12" w:space="0" w:color="auto"/>
              <w:right w:val="single" w:sz="12" w:space="0" w:color="auto"/>
            </w:tcBorders>
            <w:vAlign w:val="center"/>
          </w:tcPr>
          <w:p w14:paraId="37721AB7" w14:textId="77777777" w:rsidR="007077B5" w:rsidRPr="008F0F69" w:rsidRDefault="007077B5" w:rsidP="002A3A7B">
            <w:pPr>
              <w:jc w:val="center"/>
            </w:pPr>
            <w:r w:rsidRPr="008F0F69">
              <w:rPr>
                <w:rFonts w:eastAsiaTheme="minorEastAsia"/>
                <w:color w:val="262626"/>
                <w:lang w:eastAsia="zh-CN"/>
              </w:rPr>
              <w:t>1.00000</w:t>
            </w:r>
          </w:p>
        </w:tc>
      </w:tr>
    </w:tbl>
    <w:p w14:paraId="1AD94226" w14:textId="77777777" w:rsidR="007077B5" w:rsidRDefault="007077B5" w:rsidP="007077B5">
      <w:pPr>
        <w:spacing w:after="200" w:line="276" w:lineRule="auto"/>
        <w:jc w:val="both"/>
        <w:rPr>
          <w:rFonts w:ascii="Arial" w:hAnsi="Arial" w:cs="Arial"/>
          <w:b/>
          <w:sz w:val="28"/>
          <w:szCs w:val="22"/>
        </w:rPr>
      </w:pPr>
    </w:p>
    <w:p w14:paraId="08B472F8" w14:textId="3C1577B2" w:rsidR="007077B5" w:rsidRDefault="007077B5" w:rsidP="007077B5">
      <w:pPr>
        <w:jc w:val="both"/>
        <w:rPr>
          <w:rFonts w:eastAsia="PMingLiU"/>
          <w:lang w:eastAsia="zh-TW"/>
        </w:rPr>
      </w:pPr>
      <w:r>
        <w:rPr>
          <w:rFonts w:eastAsia="PMingLiU"/>
          <w:lang w:eastAsia="zh-TW"/>
        </w:rPr>
        <w:br w:type="page"/>
      </w:r>
    </w:p>
    <w:p w14:paraId="2EC979F5" w14:textId="594C6CEB" w:rsidR="00CB2057" w:rsidRDefault="00CB2057" w:rsidP="00C3725A">
      <w:pPr>
        <w:spacing w:after="200" w:line="276" w:lineRule="auto"/>
        <w:rPr>
          <w:rFonts w:eastAsia="PMingLiU"/>
          <w:lang w:eastAsia="zh-TW"/>
        </w:rPr>
      </w:pPr>
      <w:r>
        <w:rPr>
          <w:b/>
          <w:szCs w:val="22"/>
        </w:rPr>
        <w:lastRenderedPageBreak/>
        <w:t>Table S</w:t>
      </w:r>
      <w:r w:rsidR="00DA4E9B">
        <w:rPr>
          <w:b/>
        </w:rPr>
        <w:t>6</w:t>
      </w:r>
      <w:r w:rsidR="00973C90">
        <w:rPr>
          <w:b/>
        </w:rPr>
        <w:t>.</w:t>
      </w:r>
      <w:r w:rsidRPr="00D73699">
        <w:rPr>
          <w:b/>
        </w:rPr>
        <w:t xml:space="preserve"> </w:t>
      </w:r>
      <w:r>
        <w:t>Adjusted P-values of the t-tests for the virus mutant experiment.</w:t>
      </w:r>
    </w:p>
    <w:tbl>
      <w:tblPr>
        <w:tblStyle w:val="TableGrid"/>
        <w:tblW w:w="9092" w:type="dxa"/>
        <w:tblLook w:val="04A0" w:firstRow="1" w:lastRow="0" w:firstColumn="1" w:lastColumn="0" w:noHBand="0" w:noVBand="1"/>
      </w:tblPr>
      <w:tblGrid>
        <w:gridCol w:w="1404"/>
        <w:gridCol w:w="1478"/>
        <w:gridCol w:w="1242"/>
        <w:gridCol w:w="1242"/>
        <w:gridCol w:w="1242"/>
        <w:gridCol w:w="1242"/>
        <w:gridCol w:w="1242"/>
      </w:tblGrid>
      <w:tr w:rsidR="00CB2057" w14:paraId="1C1EFF06" w14:textId="77777777" w:rsidTr="0022153E">
        <w:trPr>
          <w:trHeight w:hRule="exact" w:val="432"/>
        </w:trPr>
        <w:tc>
          <w:tcPr>
            <w:tcW w:w="1404" w:type="dxa"/>
            <w:vMerge w:val="restart"/>
            <w:tcBorders>
              <w:top w:val="single" w:sz="12" w:space="0" w:color="auto"/>
              <w:left w:val="single" w:sz="12" w:space="0" w:color="auto"/>
              <w:bottom w:val="single" w:sz="6" w:space="0" w:color="auto"/>
              <w:right w:val="single" w:sz="6" w:space="0" w:color="auto"/>
            </w:tcBorders>
            <w:vAlign w:val="center"/>
          </w:tcPr>
          <w:p w14:paraId="02587F67" w14:textId="77777777" w:rsidR="00CB2057" w:rsidRPr="00D875E1" w:rsidRDefault="00CB2057" w:rsidP="0022153E">
            <w:pPr>
              <w:spacing w:after="200" w:line="276" w:lineRule="auto"/>
              <w:jc w:val="center"/>
              <w:rPr>
                <w:rFonts w:eastAsia="PMingLiU"/>
                <w:b/>
                <w:lang w:eastAsia="zh-TW"/>
              </w:rPr>
            </w:pPr>
            <w:r w:rsidRPr="00D875E1">
              <w:rPr>
                <w:rFonts w:eastAsia="PMingLiU"/>
                <w:b/>
                <w:lang w:eastAsia="zh-TW"/>
              </w:rPr>
              <w:t>Maximum</w:t>
            </w:r>
          </w:p>
        </w:tc>
        <w:tc>
          <w:tcPr>
            <w:tcW w:w="1478" w:type="dxa"/>
            <w:tcBorders>
              <w:top w:val="single" w:sz="12" w:space="0" w:color="auto"/>
              <w:left w:val="single" w:sz="6" w:space="0" w:color="auto"/>
              <w:bottom w:val="single" w:sz="6" w:space="0" w:color="auto"/>
              <w:right w:val="single" w:sz="6" w:space="0" w:color="auto"/>
            </w:tcBorders>
            <w:vAlign w:val="center"/>
          </w:tcPr>
          <w:p w14:paraId="181C4C44" w14:textId="77777777" w:rsidR="00CB2057" w:rsidRPr="00422200" w:rsidRDefault="00CB2057" w:rsidP="0022153E">
            <w:pPr>
              <w:spacing w:after="200" w:line="276" w:lineRule="auto"/>
              <w:rPr>
                <w:rFonts w:eastAsia="PMingLiU"/>
                <w:lang w:eastAsia="zh-TW"/>
              </w:rPr>
            </w:pPr>
            <w:r w:rsidRPr="00422200">
              <w:rPr>
                <w:rFonts w:eastAsia="PMingLiU"/>
                <w:lang w:eastAsia="zh-TW"/>
              </w:rPr>
              <w:t>Sample size</w:t>
            </w:r>
          </w:p>
        </w:tc>
        <w:tc>
          <w:tcPr>
            <w:tcW w:w="1242" w:type="dxa"/>
            <w:tcBorders>
              <w:top w:val="single" w:sz="12" w:space="0" w:color="auto"/>
              <w:left w:val="single" w:sz="6" w:space="0" w:color="auto"/>
              <w:bottom w:val="single" w:sz="6" w:space="0" w:color="auto"/>
              <w:right w:val="single" w:sz="6" w:space="0" w:color="auto"/>
            </w:tcBorders>
            <w:vAlign w:val="center"/>
          </w:tcPr>
          <w:p w14:paraId="10A688E0" w14:textId="77777777" w:rsidR="00CB2057" w:rsidRPr="00422200" w:rsidRDefault="00CB2057" w:rsidP="0022153E">
            <w:pPr>
              <w:spacing w:after="200" w:line="276" w:lineRule="auto"/>
              <w:rPr>
                <w:rFonts w:eastAsia="PMingLiU"/>
                <w:lang w:eastAsia="zh-TW"/>
              </w:rPr>
            </w:pPr>
          </w:p>
        </w:tc>
        <w:tc>
          <w:tcPr>
            <w:tcW w:w="1242" w:type="dxa"/>
            <w:tcBorders>
              <w:top w:val="single" w:sz="12" w:space="0" w:color="auto"/>
              <w:left w:val="single" w:sz="6" w:space="0" w:color="auto"/>
              <w:bottom w:val="single" w:sz="6" w:space="0" w:color="auto"/>
              <w:right w:val="single" w:sz="6" w:space="0" w:color="auto"/>
            </w:tcBorders>
            <w:vAlign w:val="center"/>
          </w:tcPr>
          <w:p w14:paraId="5FDDBE62" w14:textId="77777777" w:rsidR="00CB2057" w:rsidRPr="00422200" w:rsidRDefault="00CB2057" w:rsidP="0022153E">
            <w:pPr>
              <w:spacing w:after="200" w:line="276" w:lineRule="auto"/>
              <w:rPr>
                <w:rFonts w:eastAsia="PMingLiU"/>
                <w:lang w:eastAsia="zh-TW"/>
              </w:rPr>
            </w:pPr>
            <w:r w:rsidRPr="00422200">
              <w:rPr>
                <w:rFonts w:eastAsia="PMingLiU"/>
                <w:lang w:eastAsia="zh-TW"/>
              </w:rPr>
              <w:t>101</w:t>
            </w:r>
          </w:p>
        </w:tc>
        <w:tc>
          <w:tcPr>
            <w:tcW w:w="1242" w:type="dxa"/>
            <w:tcBorders>
              <w:top w:val="single" w:sz="12" w:space="0" w:color="auto"/>
              <w:left w:val="single" w:sz="6" w:space="0" w:color="auto"/>
              <w:bottom w:val="single" w:sz="6" w:space="0" w:color="auto"/>
              <w:right w:val="single" w:sz="6" w:space="0" w:color="auto"/>
            </w:tcBorders>
            <w:vAlign w:val="center"/>
          </w:tcPr>
          <w:p w14:paraId="58DD9A9B" w14:textId="77777777" w:rsidR="00CB2057" w:rsidRPr="00422200" w:rsidRDefault="00CB2057" w:rsidP="0022153E">
            <w:pPr>
              <w:spacing w:after="200" w:line="276" w:lineRule="auto"/>
              <w:rPr>
                <w:rFonts w:eastAsia="PMingLiU"/>
                <w:lang w:eastAsia="zh-TW"/>
              </w:rPr>
            </w:pPr>
            <w:r w:rsidRPr="00422200">
              <w:rPr>
                <w:rFonts w:eastAsia="PMingLiU"/>
                <w:lang w:eastAsia="zh-TW"/>
              </w:rPr>
              <w:t>374</w:t>
            </w:r>
          </w:p>
        </w:tc>
        <w:tc>
          <w:tcPr>
            <w:tcW w:w="1242" w:type="dxa"/>
            <w:tcBorders>
              <w:top w:val="single" w:sz="12" w:space="0" w:color="auto"/>
              <w:left w:val="single" w:sz="6" w:space="0" w:color="auto"/>
              <w:bottom w:val="single" w:sz="6" w:space="0" w:color="auto"/>
              <w:right w:val="single" w:sz="6" w:space="0" w:color="auto"/>
            </w:tcBorders>
            <w:vAlign w:val="center"/>
          </w:tcPr>
          <w:p w14:paraId="48810074" w14:textId="77777777" w:rsidR="00CB2057" w:rsidRPr="00422200" w:rsidRDefault="00CB2057" w:rsidP="0022153E">
            <w:pPr>
              <w:spacing w:after="200" w:line="276" w:lineRule="auto"/>
              <w:rPr>
                <w:rFonts w:eastAsia="PMingLiU"/>
                <w:lang w:eastAsia="zh-TW"/>
              </w:rPr>
            </w:pPr>
            <w:r w:rsidRPr="00422200">
              <w:rPr>
                <w:rFonts w:eastAsia="PMingLiU"/>
                <w:lang w:eastAsia="zh-TW"/>
              </w:rPr>
              <w:t>98</w:t>
            </w:r>
          </w:p>
        </w:tc>
        <w:tc>
          <w:tcPr>
            <w:tcW w:w="1242" w:type="dxa"/>
            <w:tcBorders>
              <w:top w:val="single" w:sz="12" w:space="0" w:color="auto"/>
              <w:left w:val="single" w:sz="6" w:space="0" w:color="auto"/>
              <w:bottom w:val="single" w:sz="6" w:space="0" w:color="auto"/>
              <w:right w:val="single" w:sz="12" w:space="0" w:color="auto"/>
            </w:tcBorders>
          </w:tcPr>
          <w:p w14:paraId="17FB3B4F" w14:textId="77777777" w:rsidR="00CB2057" w:rsidRPr="00422200" w:rsidRDefault="00CB2057" w:rsidP="0022153E">
            <w:pPr>
              <w:spacing w:after="200" w:line="276" w:lineRule="auto"/>
              <w:rPr>
                <w:rFonts w:eastAsia="PMingLiU"/>
                <w:lang w:eastAsia="zh-TW"/>
              </w:rPr>
            </w:pPr>
            <w:r w:rsidRPr="00422200">
              <w:rPr>
                <w:rFonts w:eastAsia="PMingLiU"/>
                <w:lang w:eastAsia="zh-TW"/>
              </w:rPr>
              <w:t>255</w:t>
            </w:r>
          </w:p>
        </w:tc>
      </w:tr>
      <w:tr w:rsidR="00CB2057" w14:paraId="081CB8DE" w14:textId="77777777" w:rsidTr="0022153E">
        <w:trPr>
          <w:trHeight w:hRule="exact" w:val="432"/>
        </w:trPr>
        <w:tc>
          <w:tcPr>
            <w:tcW w:w="1404" w:type="dxa"/>
            <w:vMerge/>
            <w:tcBorders>
              <w:top w:val="single" w:sz="6" w:space="0" w:color="auto"/>
              <w:left w:val="single" w:sz="12" w:space="0" w:color="auto"/>
              <w:bottom w:val="single" w:sz="6" w:space="0" w:color="auto"/>
              <w:right w:val="single" w:sz="6" w:space="0" w:color="auto"/>
            </w:tcBorders>
          </w:tcPr>
          <w:p w14:paraId="6C2A3AEE" w14:textId="77777777" w:rsidR="00CB2057" w:rsidRDefault="00CB2057" w:rsidP="0022153E">
            <w:pPr>
              <w:spacing w:after="200" w:line="276" w:lineRule="auto"/>
              <w:jc w:val="both"/>
              <w:rPr>
                <w:rFonts w:eastAsia="PMingLiU"/>
                <w:lang w:eastAsia="zh-TW"/>
              </w:rPr>
            </w:pPr>
          </w:p>
        </w:tc>
        <w:tc>
          <w:tcPr>
            <w:tcW w:w="1478" w:type="dxa"/>
            <w:tcBorders>
              <w:top w:val="single" w:sz="6" w:space="0" w:color="auto"/>
              <w:left w:val="single" w:sz="6" w:space="0" w:color="auto"/>
              <w:bottom w:val="single" w:sz="6" w:space="0" w:color="auto"/>
              <w:right w:val="single" w:sz="6" w:space="0" w:color="auto"/>
            </w:tcBorders>
            <w:vAlign w:val="center"/>
          </w:tcPr>
          <w:p w14:paraId="2B23ADAE" w14:textId="77777777" w:rsidR="00CB2057" w:rsidRPr="00422200" w:rsidRDefault="00CB2057" w:rsidP="0022153E">
            <w:pPr>
              <w:spacing w:after="200" w:line="276" w:lineRule="auto"/>
              <w:rPr>
                <w:rFonts w:eastAsia="PMingLiU"/>
                <w:lang w:eastAsia="zh-TW"/>
              </w:rPr>
            </w:pPr>
          </w:p>
        </w:tc>
        <w:tc>
          <w:tcPr>
            <w:tcW w:w="1242" w:type="dxa"/>
            <w:tcBorders>
              <w:top w:val="single" w:sz="6" w:space="0" w:color="auto"/>
              <w:left w:val="single" w:sz="6" w:space="0" w:color="auto"/>
              <w:bottom w:val="single" w:sz="6" w:space="0" w:color="auto"/>
              <w:right w:val="single" w:sz="6" w:space="0" w:color="auto"/>
            </w:tcBorders>
            <w:vAlign w:val="center"/>
          </w:tcPr>
          <w:p w14:paraId="12CAB15F" w14:textId="77777777" w:rsidR="00CB2057" w:rsidRPr="00422200" w:rsidRDefault="00CB2057" w:rsidP="0022153E">
            <w:pPr>
              <w:spacing w:after="200" w:line="276" w:lineRule="auto"/>
              <w:rPr>
                <w:rFonts w:eastAsia="PMingLiU"/>
                <w:lang w:eastAsia="zh-TW"/>
              </w:rPr>
            </w:pPr>
            <w:r w:rsidRPr="00422200">
              <w:rPr>
                <w:rFonts w:eastAsia="PMingLiU"/>
                <w:lang w:eastAsia="zh-TW"/>
              </w:rPr>
              <w:t>Group</w:t>
            </w:r>
          </w:p>
        </w:tc>
        <w:tc>
          <w:tcPr>
            <w:tcW w:w="1242" w:type="dxa"/>
            <w:tcBorders>
              <w:top w:val="single" w:sz="6" w:space="0" w:color="auto"/>
              <w:left w:val="single" w:sz="6" w:space="0" w:color="auto"/>
              <w:bottom w:val="single" w:sz="6" w:space="0" w:color="auto"/>
              <w:right w:val="single" w:sz="6" w:space="0" w:color="auto"/>
            </w:tcBorders>
            <w:vAlign w:val="center"/>
          </w:tcPr>
          <w:p w14:paraId="05035618" w14:textId="77777777" w:rsidR="00CB2057" w:rsidRPr="00422200" w:rsidRDefault="00CB2057" w:rsidP="0022153E">
            <w:pPr>
              <w:spacing w:after="200" w:line="276" w:lineRule="auto"/>
              <w:rPr>
                <w:rFonts w:eastAsia="PMingLiU"/>
                <w:lang w:eastAsia="zh-TW"/>
              </w:rPr>
            </w:pPr>
            <w:r w:rsidRPr="00422200">
              <w:rPr>
                <w:rFonts w:eastAsia="PMingLiU"/>
                <w:lang w:eastAsia="zh-TW"/>
              </w:rPr>
              <w:t>WT_50</w:t>
            </w:r>
          </w:p>
        </w:tc>
        <w:tc>
          <w:tcPr>
            <w:tcW w:w="1242" w:type="dxa"/>
            <w:tcBorders>
              <w:top w:val="single" w:sz="6" w:space="0" w:color="auto"/>
              <w:left w:val="single" w:sz="6" w:space="0" w:color="auto"/>
              <w:bottom w:val="single" w:sz="6" w:space="0" w:color="auto"/>
              <w:right w:val="single" w:sz="6" w:space="0" w:color="auto"/>
            </w:tcBorders>
            <w:vAlign w:val="center"/>
          </w:tcPr>
          <w:p w14:paraId="6C0A7C41" w14:textId="77777777" w:rsidR="00CB2057" w:rsidRPr="00422200" w:rsidRDefault="00CB2057" w:rsidP="0022153E">
            <w:pPr>
              <w:spacing w:after="200" w:line="276" w:lineRule="auto"/>
              <w:rPr>
                <w:rFonts w:eastAsia="PMingLiU"/>
                <w:lang w:eastAsia="zh-TW"/>
              </w:rPr>
            </w:pPr>
            <w:r w:rsidRPr="00422200">
              <w:rPr>
                <w:rFonts w:eastAsia="PMingLiU"/>
                <w:lang w:eastAsia="zh-TW"/>
              </w:rPr>
              <w:t>WT_5000</w:t>
            </w:r>
          </w:p>
        </w:tc>
        <w:tc>
          <w:tcPr>
            <w:tcW w:w="1242" w:type="dxa"/>
            <w:tcBorders>
              <w:top w:val="single" w:sz="6" w:space="0" w:color="auto"/>
              <w:left w:val="single" w:sz="6" w:space="0" w:color="auto"/>
              <w:bottom w:val="single" w:sz="6" w:space="0" w:color="auto"/>
              <w:right w:val="single" w:sz="6" w:space="0" w:color="auto"/>
            </w:tcBorders>
            <w:vAlign w:val="center"/>
          </w:tcPr>
          <w:p w14:paraId="694DC9E3" w14:textId="77777777" w:rsidR="00CB2057" w:rsidRPr="00422200" w:rsidRDefault="00CB2057" w:rsidP="0022153E">
            <w:pPr>
              <w:spacing w:after="200" w:line="276" w:lineRule="auto"/>
              <w:rPr>
                <w:rFonts w:eastAsia="PMingLiU"/>
                <w:lang w:eastAsia="zh-TW"/>
              </w:rPr>
            </w:pPr>
            <w:r w:rsidRPr="00422200">
              <w:rPr>
                <w:rFonts w:eastAsia="PMingLiU"/>
                <w:lang w:eastAsia="zh-TW"/>
              </w:rPr>
              <w:t>HR_50</w:t>
            </w:r>
          </w:p>
        </w:tc>
        <w:tc>
          <w:tcPr>
            <w:tcW w:w="1242" w:type="dxa"/>
            <w:tcBorders>
              <w:top w:val="single" w:sz="6" w:space="0" w:color="auto"/>
              <w:left w:val="single" w:sz="6" w:space="0" w:color="auto"/>
              <w:bottom w:val="single" w:sz="6" w:space="0" w:color="auto"/>
              <w:right w:val="single" w:sz="12" w:space="0" w:color="auto"/>
            </w:tcBorders>
          </w:tcPr>
          <w:p w14:paraId="68470877" w14:textId="77777777" w:rsidR="00CB2057" w:rsidRPr="00422200" w:rsidRDefault="00CB2057" w:rsidP="0022153E">
            <w:pPr>
              <w:spacing w:after="200" w:line="276" w:lineRule="auto"/>
              <w:rPr>
                <w:rFonts w:eastAsia="PMingLiU"/>
                <w:lang w:eastAsia="zh-TW"/>
              </w:rPr>
            </w:pPr>
            <w:r w:rsidRPr="00422200">
              <w:rPr>
                <w:rFonts w:eastAsia="PMingLiU"/>
                <w:lang w:eastAsia="zh-TW"/>
              </w:rPr>
              <w:t>HR_5000</w:t>
            </w:r>
          </w:p>
        </w:tc>
      </w:tr>
      <w:tr w:rsidR="00CB2057" w14:paraId="4807F82C" w14:textId="77777777" w:rsidTr="0022153E">
        <w:trPr>
          <w:trHeight w:hRule="exact" w:val="432"/>
        </w:trPr>
        <w:tc>
          <w:tcPr>
            <w:tcW w:w="1404" w:type="dxa"/>
            <w:vMerge/>
            <w:tcBorders>
              <w:top w:val="single" w:sz="6" w:space="0" w:color="auto"/>
              <w:left w:val="single" w:sz="12" w:space="0" w:color="auto"/>
              <w:bottom w:val="single" w:sz="6" w:space="0" w:color="auto"/>
              <w:right w:val="single" w:sz="6" w:space="0" w:color="auto"/>
            </w:tcBorders>
          </w:tcPr>
          <w:p w14:paraId="50ECC4E2" w14:textId="77777777" w:rsidR="00CB2057" w:rsidRDefault="00CB2057" w:rsidP="0022153E">
            <w:pPr>
              <w:spacing w:after="200" w:line="276" w:lineRule="auto"/>
              <w:jc w:val="both"/>
              <w:rPr>
                <w:rFonts w:eastAsia="PMingLiU"/>
                <w:lang w:eastAsia="zh-TW"/>
              </w:rPr>
            </w:pPr>
          </w:p>
        </w:tc>
        <w:tc>
          <w:tcPr>
            <w:tcW w:w="1478" w:type="dxa"/>
            <w:tcBorders>
              <w:top w:val="single" w:sz="6" w:space="0" w:color="auto"/>
              <w:left w:val="single" w:sz="6" w:space="0" w:color="auto"/>
              <w:bottom w:val="single" w:sz="6" w:space="0" w:color="auto"/>
              <w:right w:val="single" w:sz="6" w:space="0" w:color="auto"/>
            </w:tcBorders>
            <w:vAlign w:val="center"/>
          </w:tcPr>
          <w:p w14:paraId="264A00B3" w14:textId="77777777" w:rsidR="00CB2057" w:rsidRPr="00422200" w:rsidRDefault="00CB2057" w:rsidP="0022153E">
            <w:pPr>
              <w:spacing w:after="200" w:line="276" w:lineRule="auto"/>
              <w:rPr>
                <w:rFonts w:eastAsia="PMingLiU"/>
                <w:lang w:eastAsia="zh-TW"/>
              </w:rPr>
            </w:pPr>
            <w:r w:rsidRPr="00422200">
              <w:rPr>
                <w:rFonts w:eastAsia="PMingLiU"/>
                <w:lang w:eastAsia="zh-TW"/>
              </w:rPr>
              <w:t>101</w:t>
            </w:r>
          </w:p>
        </w:tc>
        <w:tc>
          <w:tcPr>
            <w:tcW w:w="1242" w:type="dxa"/>
            <w:tcBorders>
              <w:top w:val="single" w:sz="6" w:space="0" w:color="auto"/>
              <w:left w:val="single" w:sz="6" w:space="0" w:color="auto"/>
              <w:bottom w:val="single" w:sz="6" w:space="0" w:color="auto"/>
              <w:right w:val="single" w:sz="6" w:space="0" w:color="auto"/>
            </w:tcBorders>
            <w:vAlign w:val="center"/>
          </w:tcPr>
          <w:p w14:paraId="00098A67" w14:textId="77777777" w:rsidR="00CB2057" w:rsidRPr="00422200" w:rsidRDefault="00CB2057" w:rsidP="0022153E">
            <w:pPr>
              <w:spacing w:after="200" w:line="276" w:lineRule="auto"/>
              <w:rPr>
                <w:rFonts w:eastAsia="PMingLiU"/>
                <w:lang w:eastAsia="zh-TW"/>
              </w:rPr>
            </w:pPr>
            <w:r w:rsidRPr="00422200">
              <w:rPr>
                <w:rFonts w:eastAsia="PMingLiU"/>
                <w:lang w:eastAsia="zh-TW"/>
              </w:rPr>
              <w:t>WT_50</w:t>
            </w:r>
          </w:p>
        </w:tc>
        <w:tc>
          <w:tcPr>
            <w:tcW w:w="1242" w:type="dxa"/>
            <w:tcBorders>
              <w:top w:val="single" w:sz="6" w:space="0" w:color="auto"/>
              <w:left w:val="single" w:sz="6" w:space="0" w:color="auto"/>
              <w:bottom w:val="single" w:sz="6" w:space="0" w:color="auto"/>
              <w:right w:val="single" w:sz="6" w:space="0" w:color="auto"/>
            </w:tcBorders>
          </w:tcPr>
          <w:p w14:paraId="090F4DD0" w14:textId="77777777" w:rsidR="00CB2057" w:rsidRPr="00422200" w:rsidRDefault="00CB2057" w:rsidP="0022153E">
            <w:r w:rsidRPr="00422200">
              <w:rPr>
                <w:rFonts w:eastAsiaTheme="minorEastAsia"/>
                <w:color w:val="262626"/>
                <w:lang w:eastAsia="zh-CN"/>
              </w:rPr>
              <w:t>1.00000</w:t>
            </w:r>
          </w:p>
        </w:tc>
        <w:tc>
          <w:tcPr>
            <w:tcW w:w="1242" w:type="dxa"/>
            <w:tcBorders>
              <w:top w:val="single" w:sz="6" w:space="0" w:color="auto"/>
              <w:left w:val="single" w:sz="6" w:space="0" w:color="auto"/>
              <w:bottom w:val="single" w:sz="6" w:space="0" w:color="auto"/>
              <w:right w:val="single" w:sz="6" w:space="0" w:color="auto"/>
            </w:tcBorders>
          </w:tcPr>
          <w:p w14:paraId="2B28E77A" w14:textId="77777777" w:rsidR="00CB2057" w:rsidRPr="00422200" w:rsidRDefault="00CB2057" w:rsidP="0022153E">
            <w:r w:rsidRPr="00422200">
              <w:rPr>
                <w:rFonts w:eastAsiaTheme="minorEastAsia"/>
                <w:color w:val="262626"/>
                <w:lang w:eastAsia="zh-CN"/>
              </w:rPr>
              <w:t>0.01807</w:t>
            </w:r>
          </w:p>
        </w:tc>
        <w:tc>
          <w:tcPr>
            <w:tcW w:w="1242" w:type="dxa"/>
            <w:tcBorders>
              <w:top w:val="single" w:sz="6" w:space="0" w:color="auto"/>
              <w:left w:val="single" w:sz="6" w:space="0" w:color="auto"/>
              <w:bottom w:val="single" w:sz="6" w:space="0" w:color="auto"/>
              <w:right w:val="single" w:sz="6" w:space="0" w:color="auto"/>
            </w:tcBorders>
          </w:tcPr>
          <w:p w14:paraId="5B44FC51" w14:textId="77777777" w:rsidR="00CB2057" w:rsidRPr="00422200" w:rsidRDefault="00CB2057" w:rsidP="0022153E">
            <w:r w:rsidRPr="00422200">
              <w:rPr>
                <w:rFonts w:eastAsiaTheme="minorEastAsia"/>
                <w:color w:val="262626"/>
                <w:lang w:eastAsia="zh-CN"/>
              </w:rPr>
              <w:t>1.00000</w:t>
            </w:r>
          </w:p>
        </w:tc>
        <w:tc>
          <w:tcPr>
            <w:tcW w:w="1242" w:type="dxa"/>
            <w:tcBorders>
              <w:top w:val="single" w:sz="6" w:space="0" w:color="auto"/>
              <w:left w:val="single" w:sz="6" w:space="0" w:color="auto"/>
              <w:bottom w:val="single" w:sz="6" w:space="0" w:color="auto"/>
              <w:right w:val="single" w:sz="12" w:space="0" w:color="auto"/>
            </w:tcBorders>
          </w:tcPr>
          <w:p w14:paraId="0090A49E" w14:textId="77777777" w:rsidR="00CB2057" w:rsidRPr="00422200" w:rsidRDefault="00CB2057" w:rsidP="0022153E">
            <w:r w:rsidRPr="00422200">
              <w:rPr>
                <w:rFonts w:eastAsiaTheme="minorEastAsia"/>
                <w:color w:val="262626"/>
                <w:lang w:eastAsia="zh-CN"/>
              </w:rPr>
              <w:t>0.00150</w:t>
            </w:r>
          </w:p>
        </w:tc>
      </w:tr>
      <w:tr w:rsidR="00CB2057" w14:paraId="03B3A1DA" w14:textId="77777777" w:rsidTr="0022153E">
        <w:trPr>
          <w:trHeight w:hRule="exact" w:val="432"/>
        </w:trPr>
        <w:tc>
          <w:tcPr>
            <w:tcW w:w="1404" w:type="dxa"/>
            <w:vMerge/>
            <w:tcBorders>
              <w:top w:val="single" w:sz="6" w:space="0" w:color="auto"/>
              <w:left w:val="single" w:sz="12" w:space="0" w:color="auto"/>
              <w:bottom w:val="single" w:sz="6" w:space="0" w:color="auto"/>
              <w:right w:val="single" w:sz="6" w:space="0" w:color="auto"/>
            </w:tcBorders>
          </w:tcPr>
          <w:p w14:paraId="74C8815B" w14:textId="77777777" w:rsidR="00CB2057" w:rsidRDefault="00CB2057" w:rsidP="0022153E">
            <w:pPr>
              <w:spacing w:after="200" w:line="276" w:lineRule="auto"/>
              <w:jc w:val="both"/>
              <w:rPr>
                <w:rFonts w:eastAsia="PMingLiU"/>
                <w:lang w:eastAsia="zh-TW"/>
              </w:rPr>
            </w:pPr>
          </w:p>
        </w:tc>
        <w:tc>
          <w:tcPr>
            <w:tcW w:w="1478" w:type="dxa"/>
            <w:tcBorders>
              <w:top w:val="single" w:sz="6" w:space="0" w:color="auto"/>
              <w:left w:val="single" w:sz="6" w:space="0" w:color="auto"/>
              <w:bottom w:val="single" w:sz="6" w:space="0" w:color="auto"/>
              <w:right w:val="single" w:sz="6" w:space="0" w:color="auto"/>
            </w:tcBorders>
            <w:vAlign w:val="center"/>
          </w:tcPr>
          <w:p w14:paraId="4B176F67" w14:textId="77777777" w:rsidR="00CB2057" w:rsidRPr="00422200" w:rsidRDefault="00CB2057" w:rsidP="0022153E">
            <w:pPr>
              <w:spacing w:after="200" w:line="276" w:lineRule="auto"/>
              <w:rPr>
                <w:rFonts w:eastAsia="PMingLiU"/>
                <w:lang w:eastAsia="zh-TW"/>
              </w:rPr>
            </w:pPr>
            <w:r w:rsidRPr="00422200">
              <w:rPr>
                <w:rFonts w:eastAsia="PMingLiU"/>
                <w:lang w:eastAsia="zh-TW"/>
              </w:rPr>
              <w:t>374</w:t>
            </w:r>
          </w:p>
        </w:tc>
        <w:tc>
          <w:tcPr>
            <w:tcW w:w="1242" w:type="dxa"/>
            <w:tcBorders>
              <w:top w:val="single" w:sz="6" w:space="0" w:color="auto"/>
              <w:left w:val="single" w:sz="6" w:space="0" w:color="auto"/>
              <w:bottom w:val="single" w:sz="6" w:space="0" w:color="auto"/>
              <w:right w:val="single" w:sz="6" w:space="0" w:color="auto"/>
            </w:tcBorders>
            <w:vAlign w:val="center"/>
          </w:tcPr>
          <w:p w14:paraId="5D199942" w14:textId="77777777" w:rsidR="00CB2057" w:rsidRPr="00422200" w:rsidRDefault="00CB2057" w:rsidP="0022153E">
            <w:pPr>
              <w:spacing w:after="200" w:line="276" w:lineRule="auto"/>
              <w:rPr>
                <w:rFonts w:eastAsia="PMingLiU"/>
                <w:lang w:eastAsia="zh-TW"/>
              </w:rPr>
            </w:pPr>
            <w:r w:rsidRPr="00422200">
              <w:rPr>
                <w:rFonts w:eastAsia="PMingLiU"/>
                <w:lang w:eastAsia="zh-TW"/>
              </w:rPr>
              <w:t>WT_5000</w:t>
            </w:r>
          </w:p>
        </w:tc>
        <w:tc>
          <w:tcPr>
            <w:tcW w:w="1242" w:type="dxa"/>
            <w:tcBorders>
              <w:top w:val="single" w:sz="6" w:space="0" w:color="auto"/>
              <w:left w:val="single" w:sz="6" w:space="0" w:color="auto"/>
              <w:bottom w:val="single" w:sz="6" w:space="0" w:color="auto"/>
              <w:right w:val="single" w:sz="6" w:space="0" w:color="auto"/>
            </w:tcBorders>
          </w:tcPr>
          <w:p w14:paraId="3A1966D2" w14:textId="77777777" w:rsidR="00CB2057" w:rsidRPr="00422200" w:rsidRDefault="00CB2057" w:rsidP="0022153E">
            <w:r w:rsidRPr="00422200">
              <w:rPr>
                <w:rFonts w:eastAsiaTheme="minorEastAsia"/>
                <w:color w:val="262626"/>
                <w:lang w:eastAsia="zh-CN"/>
              </w:rPr>
              <w:t>0.01807</w:t>
            </w:r>
          </w:p>
        </w:tc>
        <w:tc>
          <w:tcPr>
            <w:tcW w:w="1242" w:type="dxa"/>
            <w:tcBorders>
              <w:top w:val="single" w:sz="6" w:space="0" w:color="auto"/>
              <w:left w:val="single" w:sz="6" w:space="0" w:color="auto"/>
              <w:bottom w:val="single" w:sz="6" w:space="0" w:color="auto"/>
              <w:right w:val="single" w:sz="6" w:space="0" w:color="auto"/>
            </w:tcBorders>
          </w:tcPr>
          <w:p w14:paraId="7B8A6B10" w14:textId="77777777" w:rsidR="00CB2057" w:rsidRPr="00422200" w:rsidRDefault="00CB2057" w:rsidP="0022153E">
            <w:r w:rsidRPr="00422200">
              <w:rPr>
                <w:rFonts w:eastAsiaTheme="minorEastAsia"/>
                <w:color w:val="262626"/>
                <w:lang w:eastAsia="zh-CN"/>
              </w:rPr>
              <w:t>1.00000</w:t>
            </w:r>
          </w:p>
        </w:tc>
        <w:tc>
          <w:tcPr>
            <w:tcW w:w="1242" w:type="dxa"/>
            <w:tcBorders>
              <w:top w:val="single" w:sz="6" w:space="0" w:color="auto"/>
              <w:left w:val="single" w:sz="6" w:space="0" w:color="auto"/>
              <w:bottom w:val="single" w:sz="6" w:space="0" w:color="auto"/>
              <w:right w:val="single" w:sz="6" w:space="0" w:color="auto"/>
            </w:tcBorders>
          </w:tcPr>
          <w:p w14:paraId="083A50C8" w14:textId="77777777" w:rsidR="00CB2057" w:rsidRPr="00422200" w:rsidRDefault="00CB2057" w:rsidP="0022153E">
            <w:r w:rsidRPr="00422200">
              <w:rPr>
                <w:rFonts w:eastAsiaTheme="minorEastAsia"/>
                <w:color w:val="262626"/>
                <w:lang w:eastAsia="zh-CN"/>
              </w:rPr>
              <w:t>0.04030</w:t>
            </w:r>
          </w:p>
        </w:tc>
        <w:tc>
          <w:tcPr>
            <w:tcW w:w="1242" w:type="dxa"/>
            <w:tcBorders>
              <w:top w:val="single" w:sz="6" w:space="0" w:color="auto"/>
              <w:left w:val="single" w:sz="6" w:space="0" w:color="auto"/>
              <w:bottom w:val="single" w:sz="6" w:space="0" w:color="auto"/>
              <w:right w:val="single" w:sz="12" w:space="0" w:color="auto"/>
            </w:tcBorders>
          </w:tcPr>
          <w:p w14:paraId="4039C7D2" w14:textId="77777777" w:rsidR="00CB2057" w:rsidRPr="00422200" w:rsidRDefault="00CB2057" w:rsidP="0022153E">
            <w:r w:rsidRPr="00422200">
              <w:rPr>
                <w:rFonts w:eastAsiaTheme="minorEastAsia"/>
                <w:color w:val="262626"/>
                <w:lang w:eastAsia="zh-CN"/>
              </w:rPr>
              <w:t>0.29694</w:t>
            </w:r>
          </w:p>
        </w:tc>
      </w:tr>
      <w:tr w:rsidR="00CB2057" w14:paraId="6CE9FB70" w14:textId="77777777" w:rsidTr="0022153E">
        <w:trPr>
          <w:trHeight w:hRule="exact" w:val="432"/>
        </w:trPr>
        <w:tc>
          <w:tcPr>
            <w:tcW w:w="1404" w:type="dxa"/>
            <w:vMerge/>
            <w:tcBorders>
              <w:top w:val="single" w:sz="6" w:space="0" w:color="auto"/>
              <w:left w:val="single" w:sz="12" w:space="0" w:color="auto"/>
              <w:bottom w:val="single" w:sz="6" w:space="0" w:color="auto"/>
              <w:right w:val="single" w:sz="6" w:space="0" w:color="auto"/>
            </w:tcBorders>
          </w:tcPr>
          <w:p w14:paraId="1D54E484" w14:textId="77777777" w:rsidR="00CB2057" w:rsidRDefault="00CB2057" w:rsidP="0022153E">
            <w:pPr>
              <w:spacing w:after="200" w:line="276" w:lineRule="auto"/>
              <w:jc w:val="both"/>
              <w:rPr>
                <w:rFonts w:eastAsia="PMingLiU"/>
                <w:lang w:eastAsia="zh-TW"/>
              </w:rPr>
            </w:pPr>
          </w:p>
        </w:tc>
        <w:tc>
          <w:tcPr>
            <w:tcW w:w="1478" w:type="dxa"/>
            <w:tcBorders>
              <w:top w:val="single" w:sz="6" w:space="0" w:color="auto"/>
              <w:left w:val="single" w:sz="6" w:space="0" w:color="auto"/>
              <w:bottom w:val="single" w:sz="6" w:space="0" w:color="auto"/>
              <w:right w:val="single" w:sz="6" w:space="0" w:color="auto"/>
            </w:tcBorders>
            <w:vAlign w:val="center"/>
          </w:tcPr>
          <w:p w14:paraId="5CCF57E5" w14:textId="77777777" w:rsidR="00CB2057" w:rsidRPr="00422200" w:rsidRDefault="00CB2057" w:rsidP="0022153E">
            <w:pPr>
              <w:spacing w:after="200" w:line="276" w:lineRule="auto"/>
              <w:rPr>
                <w:rFonts w:eastAsia="PMingLiU"/>
                <w:lang w:eastAsia="zh-TW"/>
              </w:rPr>
            </w:pPr>
            <w:r w:rsidRPr="00422200">
              <w:rPr>
                <w:rFonts w:eastAsia="PMingLiU"/>
                <w:lang w:eastAsia="zh-TW"/>
              </w:rPr>
              <w:t>98</w:t>
            </w:r>
          </w:p>
        </w:tc>
        <w:tc>
          <w:tcPr>
            <w:tcW w:w="1242" w:type="dxa"/>
            <w:tcBorders>
              <w:top w:val="single" w:sz="6" w:space="0" w:color="auto"/>
              <w:left w:val="single" w:sz="6" w:space="0" w:color="auto"/>
              <w:bottom w:val="single" w:sz="6" w:space="0" w:color="auto"/>
              <w:right w:val="single" w:sz="6" w:space="0" w:color="auto"/>
            </w:tcBorders>
            <w:vAlign w:val="center"/>
          </w:tcPr>
          <w:p w14:paraId="196BD206" w14:textId="77777777" w:rsidR="00CB2057" w:rsidRPr="00422200" w:rsidRDefault="00CB2057" w:rsidP="0022153E">
            <w:pPr>
              <w:spacing w:after="200" w:line="276" w:lineRule="auto"/>
              <w:rPr>
                <w:rFonts w:eastAsia="PMingLiU"/>
                <w:lang w:eastAsia="zh-TW"/>
              </w:rPr>
            </w:pPr>
            <w:r w:rsidRPr="00422200">
              <w:rPr>
                <w:rFonts w:eastAsia="PMingLiU"/>
                <w:lang w:eastAsia="zh-TW"/>
              </w:rPr>
              <w:t>HR_50</w:t>
            </w:r>
          </w:p>
        </w:tc>
        <w:tc>
          <w:tcPr>
            <w:tcW w:w="1242" w:type="dxa"/>
            <w:tcBorders>
              <w:top w:val="single" w:sz="6" w:space="0" w:color="auto"/>
              <w:left w:val="single" w:sz="6" w:space="0" w:color="auto"/>
              <w:bottom w:val="single" w:sz="6" w:space="0" w:color="auto"/>
              <w:right w:val="single" w:sz="6" w:space="0" w:color="auto"/>
            </w:tcBorders>
          </w:tcPr>
          <w:p w14:paraId="5864DDE3" w14:textId="77777777" w:rsidR="00CB2057" w:rsidRPr="00422200" w:rsidRDefault="00CB2057" w:rsidP="0022153E">
            <w:r w:rsidRPr="00422200">
              <w:rPr>
                <w:rFonts w:eastAsiaTheme="minorEastAsia"/>
                <w:color w:val="262626"/>
                <w:lang w:eastAsia="zh-CN"/>
              </w:rPr>
              <w:t>1.00000</w:t>
            </w:r>
          </w:p>
        </w:tc>
        <w:tc>
          <w:tcPr>
            <w:tcW w:w="1242" w:type="dxa"/>
            <w:tcBorders>
              <w:top w:val="single" w:sz="6" w:space="0" w:color="auto"/>
              <w:left w:val="single" w:sz="6" w:space="0" w:color="auto"/>
              <w:bottom w:val="single" w:sz="6" w:space="0" w:color="auto"/>
              <w:right w:val="single" w:sz="6" w:space="0" w:color="auto"/>
            </w:tcBorders>
          </w:tcPr>
          <w:p w14:paraId="30A11FAA" w14:textId="77777777" w:rsidR="00CB2057" w:rsidRPr="00422200" w:rsidRDefault="00CB2057" w:rsidP="0022153E">
            <w:r w:rsidRPr="00422200">
              <w:rPr>
                <w:rFonts w:eastAsiaTheme="minorEastAsia"/>
                <w:color w:val="262626"/>
                <w:lang w:eastAsia="zh-CN"/>
              </w:rPr>
              <w:t>0.04030</w:t>
            </w:r>
          </w:p>
        </w:tc>
        <w:tc>
          <w:tcPr>
            <w:tcW w:w="1242" w:type="dxa"/>
            <w:tcBorders>
              <w:top w:val="single" w:sz="6" w:space="0" w:color="auto"/>
              <w:left w:val="single" w:sz="6" w:space="0" w:color="auto"/>
              <w:bottom w:val="single" w:sz="6" w:space="0" w:color="auto"/>
              <w:right w:val="single" w:sz="6" w:space="0" w:color="auto"/>
            </w:tcBorders>
          </w:tcPr>
          <w:p w14:paraId="30487A33" w14:textId="77777777" w:rsidR="00CB2057" w:rsidRPr="00422200" w:rsidRDefault="00CB2057" w:rsidP="0022153E">
            <w:r w:rsidRPr="00422200">
              <w:rPr>
                <w:rFonts w:eastAsiaTheme="minorEastAsia"/>
                <w:color w:val="262626"/>
                <w:lang w:eastAsia="zh-CN"/>
              </w:rPr>
              <w:t>1.00000</w:t>
            </w:r>
          </w:p>
        </w:tc>
        <w:tc>
          <w:tcPr>
            <w:tcW w:w="1242" w:type="dxa"/>
            <w:tcBorders>
              <w:top w:val="single" w:sz="6" w:space="0" w:color="auto"/>
              <w:left w:val="single" w:sz="6" w:space="0" w:color="auto"/>
              <w:bottom w:val="single" w:sz="6" w:space="0" w:color="auto"/>
              <w:right w:val="single" w:sz="12" w:space="0" w:color="auto"/>
            </w:tcBorders>
          </w:tcPr>
          <w:p w14:paraId="6784CE44" w14:textId="77777777" w:rsidR="00CB2057" w:rsidRPr="00422200" w:rsidRDefault="00CB2057" w:rsidP="0022153E">
            <w:r w:rsidRPr="00422200">
              <w:rPr>
                <w:rFonts w:eastAsiaTheme="minorEastAsia"/>
                <w:color w:val="262626"/>
                <w:lang w:eastAsia="zh-CN"/>
              </w:rPr>
              <w:t>0.00610</w:t>
            </w:r>
          </w:p>
        </w:tc>
      </w:tr>
      <w:tr w:rsidR="00CB2057" w14:paraId="4D44456B" w14:textId="77777777" w:rsidTr="0022153E">
        <w:trPr>
          <w:trHeight w:hRule="exact" w:val="432"/>
        </w:trPr>
        <w:tc>
          <w:tcPr>
            <w:tcW w:w="1404" w:type="dxa"/>
            <w:vMerge/>
            <w:tcBorders>
              <w:top w:val="single" w:sz="6" w:space="0" w:color="auto"/>
              <w:left w:val="single" w:sz="12" w:space="0" w:color="auto"/>
              <w:bottom w:val="single" w:sz="12" w:space="0" w:color="auto"/>
              <w:right w:val="single" w:sz="6" w:space="0" w:color="auto"/>
            </w:tcBorders>
          </w:tcPr>
          <w:p w14:paraId="675FF7BD" w14:textId="77777777" w:rsidR="00CB2057" w:rsidRDefault="00CB2057" w:rsidP="0022153E">
            <w:pPr>
              <w:spacing w:after="200" w:line="276" w:lineRule="auto"/>
              <w:jc w:val="both"/>
              <w:rPr>
                <w:rFonts w:eastAsia="PMingLiU"/>
                <w:lang w:eastAsia="zh-TW"/>
              </w:rPr>
            </w:pPr>
          </w:p>
        </w:tc>
        <w:tc>
          <w:tcPr>
            <w:tcW w:w="1478" w:type="dxa"/>
            <w:tcBorders>
              <w:top w:val="single" w:sz="6" w:space="0" w:color="auto"/>
              <w:left w:val="single" w:sz="6" w:space="0" w:color="auto"/>
              <w:bottom w:val="single" w:sz="12" w:space="0" w:color="auto"/>
              <w:right w:val="single" w:sz="6" w:space="0" w:color="auto"/>
            </w:tcBorders>
            <w:vAlign w:val="center"/>
          </w:tcPr>
          <w:p w14:paraId="67AFF7D5" w14:textId="77777777" w:rsidR="00CB2057" w:rsidRPr="00422200" w:rsidRDefault="00CB2057" w:rsidP="0022153E">
            <w:pPr>
              <w:spacing w:after="200" w:line="276" w:lineRule="auto"/>
              <w:rPr>
                <w:rFonts w:eastAsia="PMingLiU"/>
                <w:lang w:eastAsia="zh-TW"/>
              </w:rPr>
            </w:pPr>
            <w:r w:rsidRPr="00422200">
              <w:rPr>
                <w:rFonts w:eastAsia="PMingLiU"/>
                <w:lang w:eastAsia="zh-TW"/>
              </w:rPr>
              <w:t>255</w:t>
            </w:r>
          </w:p>
        </w:tc>
        <w:tc>
          <w:tcPr>
            <w:tcW w:w="1242" w:type="dxa"/>
            <w:tcBorders>
              <w:top w:val="single" w:sz="6" w:space="0" w:color="auto"/>
              <w:left w:val="single" w:sz="6" w:space="0" w:color="auto"/>
              <w:bottom w:val="single" w:sz="12" w:space="0" w:color="auto"/>
              <w:right w:val="single" w:sz="6" w:space="0" w:color="auto"/>
            </w:tcBorders>
          </w:tcPr>
          <w:p w14:paraId="64C38EFA" w14:textId="77777777" w:rsidR="00CB2057" w:rsidRPr="00422200" w:rsidRDefault="00CB2057" w:rsidP="0022153E">
            <w:pPr>
              <w:spacing w:after="200" w:line="276" w:lineRule="auto"/>
              <w:rPr>
                <w:rFonts w:eastAsia="PMingLiU"/>
                <w:lang w:eastAsia="zh-TW"/>
              </w:rPr>
            </w:pPr>
            <w:r w:rsidRPr="00422200">
              <w:rPr>
                <w:rFonts w:eastAsia="PMingLiU"/>
                <w:lang w:eastAsia="zh-TW"/>
              </w:rPr>
              <w:t>HR_5000</w:t>
            </w:r>
          </w:p>
        </w:tc>
        <w:tc>
          <w:tcPr>
            <w:tcW w:w="1242" w:type="dxa"/>
            <w:tcBorders>
              <w:top w:val="single" w:sz="6" w:space="0" w:color="auto"/>
              <w:left w:val="single" w:sz="6" w:space="0" w:color="auto"/>
              <w:bottom w:val="single" w:sz="12" w:space="0" w:color="auto"/>
              <w:right w:val="single" w:sz="6" w:space="0" w:color="auto"/>
            </w:tcBorders>
          </w:tcPr>
          <w:p w14:paraId="3D50FC8A" w14:textId="77777777" w:rsidR="00CB2057" w:rsidRPr="00422200" w:rsidRDefault="00CB2057" w:rsidP="0022153E">
            <w:r w:rsidRPr="00422200">
              <w:rPr>
                <w:rFonts w:eastAsiaTheme="minorEastAsia"/>
                <w:color w:val="262626"/>
                <w:lang w:eastAsia="zh-CN"/>
              </w:rPr>
              <w:t>0.00150</w:t>
            </w:r>
          </w:p>
        </w:tc>
        <w:tc>
          <w:tcPr>
            <w:tcW w:w="1242" w:type="dxa"/>
            <w:tcBorders>
              <w:top w:val="single" w:sz="6" w:space="0" w:color="auto"/>
              <w:left w:val="single" w:sz="6" w:space="0" w:color="auto"/>
              <w:bottom w:val="single" w:sz="12" w:space="0" w:color="auto"/>
              <w:right w:val="single" w:sz="6" w:space="0" w:color="auto"/>
            </w:tcBorders>
          </w:tcPr>
          <w:p w14:paraId="66F50D4D" w14:textId="77777777" w:rsidR="00CB2057" w:rsidRPr="00422200" w:rsidRDefault="00CB2057" w:rsidP="0022153E">
            <w:r w:rsidRPr="00422200">
              <w:rPr>
                <w:rFonts w:eastAsiaTheme="minorEastAsia"/>
                <w:color w:val="262626"/>
                <w:lang w:eastAsia="zh-CN"/>
              </w:rPr>
              <w:t>0.29694</w:t>
            </w:r>
          </w:p>
        </w:tc>
        <w:tc>
          <w:tcPr>
            <w:tcW w:w="1242" w:type="dxa"/>
            <w:tcBorders>
              <w:top w:val="single" w:sz="6" w:space="0" w:color="auto"/>
              <w:left w:val="single" w:sz="6" w:space="0" w:color="auto"/>
              <w:bottom w:val="single" w:sz="12" w:space="0" w:color="auto"/>
              <w:right w:val="single" w:sz="6" w:space="0" w:color="auto"/>
            </w:tcBorders>
          </w:tcPr>
          <w:p w14:paraId="620C34A3" w14:textId="77777777" w:rsidR="00CB2057" w:rsidRPr="00422200" w:rsidRDefault="00CB2057" w:rsidP="0022153E">
            <w:r w:rsidRPr="00422200">
              <w:rPr>
                <w:rFonts w:eastAsiaTheme="minorEastAsia"/>
                <w:color w:val="262626"/>
                <w:lang w:eastAsia="zh-CN"/>
              </w:rPr>
              <w:t>0.00610</w:t>
            </w:r>
          </w:p>
        </w:tc>
        <w:tc>
          <w:tcPr>
            <w:tcW w:w="1242" w:type="dxa"/>
            <w:tcBorders>
              <w:top w:val="single" w:sz="6" w:space="0" w:color="auto"/>
              <w:left w:val="single" w:sz="6" w:space="0" w:color="auto"/>
              <w:bottom w:val="single" w:sz="12" w:space="0" w:color="auto"/>
              <w:right w:val="single" w:sz="12" w:space="0" w:color="auto"/>
            </w:tcBorders>
          </w:tcPr>
          <w:p w14:paraId="094C401D" w14:textId="77777777" w:rsidR="00CB2057" w:rsidRPr="00422200" w:rsidRDefault="00CB2057" w:rsidP="0022153E">
            <w:r w:rsidRPr="00422200">
              <w:rPr>
                <w:rFonts w:eastAsiaTheme="minorEastAsia"/>
                <w:color w:val="262626"/>
                <w:lang w:eastAsia="zh-CN"/>
              </w:rPr>
              <w:t>1.00000</w:t>
            </w:r>
          </w:p>
        </w:tc>
      </w:tr>
      <w:tr w:rsidR="00CB2057" w14:paraId="103D1C1B" w14:textId="77777777" w:rsidTr="0022153E">
        <w:trPr>
          <w:trHeight w:hRule="exact" w:val="432"/>
        </w:trPr>
        <w:tc>
          <w:tcPr>
            <w:tcW w:w="1404" w:type="dxa"/>
            <w:vMerge w:val="restart"/>
            <w:tcBorders>
              <w:top w:val="single" w:sz="12" w:space="0" w:color="auto"/>
              <w:left w:val="single" w:sz="12" w:space="0" w:color="auto"/>
              <w:bottom w:val="single" w:sz="6" w:space="0" w:color="auto"/>
              <w:right w:val="single" w:sz="6" w:space="0" w:color="auto"/>
            </w:tcBorders>
            <w:vAlign w:val="center"/>
          </w:tcPr>
          <w:p w14:paraId="4F27EC24" w14:textId="77777777" w:rsidR="00CB2057" w:rsidRPr="00D875E1" w:rsidRDefault="00CB2057" w:rsidP="0022153E">
            <w:pPr>
              <w:spacing w:after="200" w:line="276" w:lineRule="auto"/>
              <w:jc w:val="center"/>
              <w:rPr>
                <w:rFonts w:eastAsia="PMingLiU"/>
                <w:b/>
                <w:lang w:eastAsia="zh-TW"/>
              </w:rPr>
            </w:pPr>
            <w:r w:rsidRPr="00D875E1">
              <w:rPr>
                <w:rFonts w:eastAsia="PMingLiU"/>
                <w:b/>
                <w:lang w:eastAsia="zh-TW"/>
              </w:rPr>
              <w:t>Slope</w:t>
            </w:r>
          </w:p>
        </w:tc>
        <w:tc>
          <w:tcPr>
            <w:tcW w:w="1478" w:type="dxa"/>
            <w:tcBorders>
              <w:top w:val="single" w:sz="12" w:space="0" w:color="auto"/>
              <w:left w:val="single" w:sz="6" w:space="0" w:color="auto"/>
              <w:bottom w:val="single" w:sz="6" w:space="0" w:color="auto"/>
              <w:right w:val="single" w:sz="6" w:space="0" w:color="auto"/>
            </w:tcBorders>
            <w:vAlign w:val="center"/>
          </w:tcPr>
          <w:p w14:paraId="499B0BDA" w14:textId="77777777" w:rsidR="00CB2057" w:rsidRPr="00422200" w:rsidRDefault="00CB2057" w:rsidP="0022153E">
            <w:pPr>
              <w:spacing w:after="200" w:line="276" w:lineRule="auto"/>
              <w:rPr>
                <w:rFonts w:eastAsia="PMingLiU"/>
                <w:lang w:eastAsia="zh-TW"/>
              </w:rPr>
            </w:pPr>
            <w:r w:rsidRPr="00422200">
              <w:rPr>
                <w:rFonts w:eastAsia="PMingLiU"/>
                <w:lang w:eastAsia="zh-TW"/>
              </w:rPr>
              <w:t>Sample size</w:t>
            </w:r>
          </w:p>
        </w:tc>
        <w:tc>
          <w:tcPr>
            <w:tcW w:w="1242" w:type="dxa"/>
            <w:tcBorders>
              <w:top w:val="single" w:sz="12" w:space="0" w:color="auto"/>
              <w:left w:val="single" w:sz="6" w:space="0" w:color="auto"/>
              <w:bottom w:val="single" w:sz="6" w:space="0" w:color="auto"/>
              <w:right w:val="single" w:sz="6" w:space="0" w:color="auto"/>
            </w:tcBorders>
            <w:vAlign w:val="center"/>
          </w:tcPr>
          <w:p w14:paraId="5C227DD0" w14:textId="77777777" w:rsidR="00CB2057" w:rsidRPr="00422200" w:rsidRDefault="00CB2057" w:rsidP="0022153E">
            <w:pPr>
              <w:spacing w:after="200" w:line="276" w:lineRule="auto"/>
              <w:rPr>
                <w:rFonts w:eastAsia="PMingLiU"/>
                <w:lang w:eastAsia="zh-TW"/>
              </w:rPr>
            </w:pPr>
          </w:p>
        </w:tc>
        <w:tc>
          <w:tcPr>
            <w:tcW w:w="1242" w:type="dxa"/>
            <w:tcBorders>
              <w:top w:val="single" w:sz="12" w:space="0" w:color="auto"/>
              <w:left w:val="single" w:sz="6" w:space="0" w:color="auto"/>
              <w:bottom w:val="single" w:sz="6" w:space="0" w:color="auto"/>
              <w:right w:val="single" w:sz="6" w:space="0" w:color="auto"/>
            </w:tcBorders>
            <w:vAlign w:val="center"/>
          </w:tcPr>
          <w:p w14:paraId="324189AD" w14:textId="77777777" w:rsidR="00CB2057" w:rsidRPr="00422200" w:rsidRDefault="00CB2057" w:rsidP="0022153E">
            <w:pPr>
              <w:spacing w:after="200" w:line="276" w:lineRule="auto"/>
              <w:rPr>
                <w:rFonts w:eastAsia="PMingLiU"/>
                <w:lang w:eastAsia="zh-TW"/>
              </w:rPr>
            </w:pPr>
            <w:r w:rsidRPr="00422200">
              <w:rPr>
                <w:rFonts w:eastAsia="PMingLiU"/>
                <w:lang w:eastAsia="zh-TW"/>
              </w:rPr>
              <w:t>101</w:t>
            </w:r>
          </w:p>
        </w:tc>
        <w:tc>
          <w:tcPr>
            <w:tcW w:w="1242" w:type="dxa"/>
            <w:tcBorders>
              <w:top w:val="single" w:sz="12" w:space="0" w:color="auto"/>
              <w:left w:val="single" w:sz="6" w:space="0" w:color="auto"/>
              <w:bottom w:val="single" w:sz="6" w:space="0" w:color="auto"/>
              <w:right w:val="single" w:sz="6" w:space="0" w:color="auto"/>
            </w:tcBorders>
            <w:vAlign w:val="center"/>
          </w:tcPr>
          <w:p w14:paraId="174B8805" w14:textId="77777777" w:rsidR="00CB2057" w:rsidRPr="00422200" w:rsidRDefault="00CB2057" w:rsidP="0022153E">
            <w:pPr>
              <w:spacing w:after="200" w:line="276" w:lineRule="auto"/>
              <w:rPr>
                <w:rFonts w:eastAsia="PMingLiU"/>
                <w:lang w:eastAsia="zh-TW"/>
              </w:rPr>
            </w:pPr>
            <w:r w:rsidRPr="00422200">
              <w:rPr>
                <w:rFonts w:eastAsia="PMingLiU"/>
                <w:lang w:eastAsia="zh-TW"/>
              </w:rPr>
              <w:t>374</w:t>
            </w:r>
          </w:p>
        </w:tc>
        <w:tc>
          <w:tcPr>
            <w:tcW w:w="1242" w:type="dxa"/>
            <w:tcBorders>
              <w:top w:val="single" w:sz="12" w:space="0" w:color="auto"/>
              <w:left w:val="single" w:sz="6" w:space="0" w:color="auto"/>
              <w:bottom w:val="single" w:sz="6" w:space="0" w:color="auto"/>
              <w:right w:val="single" w:sz="6" w:space="0" w:color="auto"/>
            </w:tcBorders>
            <w:vAlign w:val="center"/>
          </w:tcPr>
          <w:p w14:paraId="47ADD6F2" w14:textId="77777777" w:rsidR="00CB2057" w:rsidRPr="00422200" w:rsidRDefault="00CB2057" w:rsidP="0022153E">
            <w:pPr>
              <w:spacing w:after="200" w:line="276" w:lineRule="auto"/>
              <w:rPr>
                <w:rFonts w:eastAsia="PMingLiU"/>
                <w:lang w:eastAsia="zh-TW"/>
              </w:rPr>
            </w:pPr>
            <w:r w:rsidRPr="00422200">
              <w:rPr>
                <w:rFonts w:eastAsia="PMingLiU"/>
                <w:lang w:eastAsia="zh-TW"/>
              </w:rPr>
              <w:t>98</w:t>
            </w:r>
          </w:p>
        </w:tc>
        <w:tc>
          <w:tcPr>
            <w:tcW w:w="1242" w:type="dxa"/>
            <w:tcBorders>
              <w:top w:val="single" w:sz="12" w:space="0" w:color="auto"/>
              <w:left w:val="single" w:sz="6" w:space="0" w:color="auto"/>
              <w:bottom w:val="single" w:sz="6" w:space="0" w:color="auto"/>
              <w:right w:val="single" w:sz="12" w:space="0" w:color="auto"/>
            </w:tcBorders>
          </w:tcPr>
          <w:p w14:paraId="731BE56B" w14:textId="77777777" w:rsidR="00CB2057" w:rsidRPr="00422200" w:rsidRDefault="00CB2057" w:rsidP="0022153E">
            <w:pPr>
              <w:spacing w:after="200" w:line="276" w:lineRule="auto"/>
              <w:rPr>
                <w:rFonts w:eastAsia="PMingLiU"/>
                <w:lang w:eastAsia="zh-TW"/>
              </w:rPr>
            </w:pPr>
            <w:r w:rsidRPr="00422200">
              <w:rPr>
                <w:rFonts w:eastAsia="PMingLiU"/>
                <w:lang w:eastAsia="zh-TW"/>
              </w:rPr>
              <w:t>255</w:t>
            </w:r>
          </w:p>
        </w:tc>
      </w:tr>
      <w:tr w:rsidR="00CB2057" w14:paraId="050FF02B" w14:textId="77777777" w:rsidTr="0022153E">
        <w:trPr>
          <w:trHeight w:hRule="exact" w:val="432"/>
        </w:trPr>
        <w:tc>
          <w:tcPr>
            <w:tcW w:w="1404" w:type="dxa"/>
            <w:vMerge/>
            <w:tcBorders>
              <w:top w:val="single" w:sz="6" w:space="0" w:color="auto"/>
              <w:left w:val="single" w:sz="12" w:space="0" w:color="auto"/>
              <w:bottom w:val="single" w:sz="6" w:space="0" w:color="auto"/>
              <w:right w:val="single" w:sz="6" w:space="0" w:color="auto"/>
            </w:tcBorders>
          </w:tcPr>
          <w:p w14:paraId="136BF062" w14:textId="77777777" w:rsidR="00CB2057" w:rsidRDefault="00CB2057" w:rsidP="0022153E">
            <w:pPr>
              <w:spacing w:after="200" w:line="276" w:lineRule="auto"/>
              <w:jc w:val="both"/>
              <w:rPr>
                <w:rFonts w:eastAsia="PMingLiU"/>
                <w:lang w:eastAsia="zh-TW"/>
              </w:rPr>
            </w:pPr>
          </w:p>
        </w:tc>
        <w:tc>
          <w:tcPr>
            <w:tcW w:w="1478" w:type="dxa"/>
            <w:tcBorders>
              <w:top w:val="single" w:sz="6" w:space="0" w:color="auto"/>
              <w:left w:val="single" w:sz="6" w:space="0" w:color="auto"/>
              <w:bottom w:val="single" w:sz="6" w:space="0" w:color="auto"/>
              <w:right w:val="single" w:sz="6" w:space="0" w:color="auto"/>
            </w:tcBorders>
            <w:vAlign w:val="center"/>
          </w:tcPr>
          <w:p w14:paraId="2EF19866" w14:textId="77777777" w:rsidR="00CB2057" w:rsidRPr="00422200" w:rsidRDefault="00CB2057" w:rsidP="0022153E">
            <w:pPr>
              <w:spacing w:after="200" w:line="276" w:lineRule="auto"/>
              <w:rPr>
                <w:rFonts w:eastAsia="PMingLiU"/>
                <w:lang w:eastAsia="zh-TW"/>
              </w:rPr>
            </w:pPr>
          </w:p>
        </w:tc>
        <w:tc>
          <w:tcPr>
            <w:tcW w:w="1242" w:type="dxa"/>
            <w:tcBorders>
              <w:top w:val="single" w:sz="6" w:space="0" w:color="auto"/>
              <w:left w:val="single" w:sz="6" w:space="0" w:color="auto"/>
              <w:bottom w:val="single" w:sz="6" w:space="0" w:color="auto"/>
              <w:right w:val="single" w:sz="6" w:space="0" w:color="auto"/>
            </w:tcBorders>
            <w:vAlign w:val="center"/>
          </w:tcPr>
          <w:p w14:paraId="05704EC2" w14:textId="77777777" w:rsidR="00CB2057" w:rsidRPr="00422200" w:rsidRDefault="00CB2057" w:rsidP="0022153E">
            <w:pPr>
              <w:spacing w:after="200" w:line="276" w:lineRule="auto"/>
              <w:rPr>
                <w:rFonts w:eastAsia="PMingLiU"/>
                <w:lang w:eastAsia="zh-TW"/>
              </w:rPr>
            </w:pPr>
            <w:r w:rsidRPr="00422200">
              <w:rPr>
                <w:rFonts w:eastAsia="PMingLiU"/>
                <w:lang w:eastAsia="zh-TW"/>
              </w:rPr>
              <w:t>Group</w:t>
            </w:r>
          </w:p>
        </w:tc>
        <w:tc>
          <w:tcPr>
            <w:tcW w:w="1242" w:type="dxa"/>
            <w:tcBorders>
              <w:top w:val="single" w:sz="6" w:space="0" w:color="auto"/>
              <w:left w:val="single" w:sz="6" w:space="0" w:color="auto"/>
              <w:bottom w:val="single" w:sz="6" w:space="0" w:color="auto"/>
              <w:right w:val="single" w:sz="6" w:space="0" w:color="auto"/>
            </w:tcBorders>
            <w:vAlign w:val="center"/>
          </w:tcPr>
          <w:p w14:paraId="408A29D0" w14:textId="77777777" w:rsidR="00CB2057" w:rsidRPr="00422200" w:rsidRDefault="00CB2057" w:rsidP="0022153E">
            <w:pPr>
              <w:spacing w:after="200" w:line="276" w:lineRule="auto"/>
              <w:rPr>
                <w:rFonts w:eastAsia="PMingLiU"/>
                <w:lang w:eastAsia="zh-TW"/>
              </w:rPr>
            </w:pPr>
            <w:r w:rsidRPr="00422200">
              <w:rPr>
                <w:rFonts w:eastAsia="PMingLiU"/>
                <w:lang w:eastAsia="zh-TW"/>
              </w:rPr>
              <w:t>WT_50</w:t>
            </w:r>
          </w:p>
        </w:tc>
        <w:tc>
          <w:tcPr>
            <w:tcW w:w="1242" w:type="dxa"/>
            <w:tcBorders>
              <w:top w:val="single" w:sz="6" w:space="0" w:color="auto"/>
              <w:left w:val="single" w:sz="6" w:space="0" w:color="auto"/>
              <w:bottom w:val="single" w:sz="6" w:space="0" w:color="auto"/>
              <w:right w:val="single" w:sz="6" w:space="0" w:color="auto"/>
            </w:tcBorders>
            <w:vAlign w:val="center"/>
          </w:tcPr>
          <w:p w14:paraId="0F72F964" w14:textId="77777777" w:rsidR="00CB2057" w:rsidRPr="00422200" w:rsidRDefault="00CB2057" w:rsidP="0022153E">
            <w:pPr>
              <w:spacing w:after="200" w:line="276" w:lineRule="auto"/>
              <w:rPr>
                <w:rFonts w:eastAsia="PMingLiU"/>
                <w:lang w:eastAsia="zh-TW"/>
              </w:rPr>
            </w:pPr>
            <w:r w:rsidRPr="00422200">
              <w:rPr>
                <w:rFonts w:eastAsia="PMingLiU"/>
                <w:lang w:eastAsia="zh-TW"/>
              </w:rPr>
              <w:t>WT_5000</w:t>
            </w:r>
          </w:p>
        </w:tc>
        <w:tc>
          <w:tcPr>
            <w:tcW w:w="1242" w:type="dxa"/>
            <w:tcBorders>
              <w:top w:val="single" w:sz="6" w:space="0" w:color="auto"/>
              <w:left w:val="single" w:sz="6" w:space="0" w:color="auto"/>
              <w:bottom w:val="single" w:sz="6" w:space="0" w:color="auto"/>
              <w:right w:val="single" w:sz="6" w:space="0" w:color="auto"/>
            </w:tcBorders>
            <w:vAlign w:val="center"/>
          </w:tcPr>
          <w:p w14:paraId="48D62939" w14:textId="77777777" w:rsidR="00CB2057" w:rsidRPr="00422200" w:rsidRDefault="00CB2057" w:rsidP="0022153E">
            <w:pPr>
              <w:spacing w:after="200" w:line="276" w:lineRule="auto"/>
              <w:rPr>
                <w:rFonts w:eastAsia="PMingLiU"/>
                <w:lang w:eastAsia="zh-TW"/>
              </w:rPr>
            </w:pPr>
            <w:r w:rsidRPr="00422200">
              <w:rPr>
                <w:rFonts w:eastAsia="PMingLiU"/>
                <w:lang w:eastAsia="zh-TW"/>
              </w:rPr>
              <w:t>HR_50</w:t>
            </w:r>
          </w:p>
        </w:tc>
        <w:tc>
          <w:tcPr>
            <w:tcW w:w="1242" w:type="dxa"/>
            <w:tcBorders>
              <w:top w:val="single" w:sz="6" w:space="0" w:color="auto"/>
              <w:left w:val="single" w:sz="6" w:space="0" w:color="auto"/>
              <w:bottom w:val="single" w:sz="6" w:space="0" w:color="auto"/>
              <w:right w:val="single" w:sz="12" w:space="0" w:color="auto"/>
            </w:tcBorders>
          </w:tcPr>
          <w:p w14:paraId="5AF85CE0" w14:textId="77777777" w:rsidR="00CB2057" w:rsidRPr="00422200" w:rsidRDefault="00CB2057" w:rsidP="0022153E">
            <w:pPr>
              <w:spacing w:after="200" w:line="276" w:lineRule="auto"/>
              <w:rPr>
                <w:rFonts w:eastAsia="PMingLiU"/>
                <w:lang w:eastAsia="zh-TW"/>
              </w:rPr>
            </w:pPr>
            <w:r w:rsidRPr="00422200">
              <w:rPr>
                <w:rFonts w:eastAsia="PMingLiU"/>
                <w:lang w:eastAsia="zh-TW"/>
              </w:rPr>
              <w:t>HR_5000</w:t>
            </w:r>
          </w:p>
        </w:tc>
      </w:tr>
      <w:tr w:rsidR="00CB2057" w14:paraId="14D3DA96" w14:textId="77777777" w:rsidTr="0022153E">
        <w:trPr>
          <w:trHeight w:hRule="exact" w:val="432"/>
        </w:trPr>
        <w:tc>
          <w:tcPr>
            <w:tcW w:w="1404" w:type="dxa"/>
            <w:vMerge/>
            <w:tcBorders>
              <w:top w:val="single" w:sz="6" w:space="0" w:color="auto"/>
              <w:left w:val="single" w:sz="12" w:space="0" w:color="auto"/>
              <w:bottom w:val="single" w:sz="6" w:space="0" w:color="auto"/>
              <w:right w:val="single" w:sz="6" w:space="0" w:color="auto"/>
            </w:tcBorders>
          </w:tcPr>
          <w:p w14:paraId="4F7D5F96" w14:textId="77777777" w:rsidR="00CB2057" w:rsidRDefault="00CB2057" w:rsidP="0022153E">
            <w:pPr>
              <w:spacing w:after="200" w:line="276" w:lineRule="auto"/>
              <w:jc w:val="both"/>
              <w:rPr>
                <w:rFonts w:eastAsia="PMingLiU"/>
                <w:lang w:eastAsia="zh-TW"/>
              </w:rPr>
            </w:pPr>
          </w:p>
        </w:tc>
        <w:tc>
          <w:tcPr>
            <w:tcW w:w="1478" w:type="dxa"/>
            <w:tcBorders>
              <w:top w:val="single" w:sz="6" w:space="0" w:color="auto"/>
              <w:left w:val="single" w:sz="6" w:space="0" w:color="auto"/>
              <w:bottom w:val="single" w:sz="6" w:space="0" w:color="auto"/>
              <w:right w:val="single" w:sz="6" w:space="0" w:color="auto"/>
            </w:tcBorders>
            <w:vAlign w:val="center"/>
          </w:tcPr>
          <w:p w14:paraId="17C8DFA7" w14:textId="77777777" w:rsidR="00CB2057" w:rsidRPr="00422200" w:rsidRDefault="00CB2057" w:rsidP="0022153E">
            <w:pPr>
              <w:spacing w:after="200" w:line="276" w:lineRule="auto"/>
              <w:rPr>
                <w:rFonts w:eastAsia="PMingLiU"/>
                <w:lang w:eastAsia="zh-TW"/>
              </w:rPr>
            </w:pPr>
            <w:r w:rsidRPr="00422200">
              <w:rPr>
                <w:rFonts w:eastAsia="PMingLiU"/>
                <w:lang w:eastAsia="zh-TW"/>
              </w:rPr>
              <w:t>101</w:t>
            </w:r>
          </w:p>
        </w:tc>
        <w:tc>
          <w:tcPr>
            <w:tcW w:w="1242" w:type="dxa"/>
            <w:tcBorders>
              <w:top w:val="single" w:sz="6" w:space="0" w:color="auto"/>
              <w:left w:val="single" w:sz="6" w:space="0" w:color="auto"/>
              <w:bottom w:val="single" w:sz="6" w:space="0" w:color="auto"/>
              <w:right w:val="single" w:sz="6" w:space="0" w:color="auto"/>
            </w:tcBorders>
            <w:vAlign w:val="center"/>
          </w:tcPr>
          <w:p w14:paraId="1038BB33" w14:textId="77777777" w:rsidR="00CB2057" w:rsidRPr="00422200" w:rsidRDefault="00CB2057" w:rsidP="0022153E">
            <w:pPr>
              <w:spacing w:after="200" w:line="276" w:lineRule="auto"/>
              <w:rPr>
                <w:rFonts w:eastAsia="PMingLiU"/>
                <w:lang w:eastAsia="zh-TW"/>
              </w:rPr>
            </w:pPr>
            <w:r w:rsidRPr="00422200">
              <w:rPr>
                <w:rFonts w:eastAsia="PMingLiU"/>
                <w:lang w:eastAsia="zh-TW"/>
              </w:rPr>
              <w:t>WT_50</w:t>
            </w:r>
          </w:p>
        </w:tc>
        <w:tc>
          <w:tcPr>
            <w:tcW w:w="1242" w:type="dxa"/>
            <w:tcBorders>
              <w:top w:val="single" w:sz="6" w:space="0" w:color="auto"/>
              <w:left w:val="single" w:sz="6" w:space="0" w:color="auto"/>
              <w:bottom w:val="single" w:sz="6" w:space="0" w:color="auto"/>
              <w:right w:val="single" w:sz="6" w:space="0" w:color="auto"/>
            </w:tcBorders>
          </w:tcPr>
          <w:p w14:paraId="6B724979" w14:textId="77777777" w:rsidR="00CB2057" w:rsidRPr="00422200" w:rsidRDefault="00CB2057" w:rsidP="0022153E">
            <w:r w:rsidRPr="00422200">
              <w:rPr>
                <w:rFonts w:eastAsiaTheme="minorEastAsia"/>
                <w:color w:val="262626"/>
                <w:lang w:eastAsia="zh-CN"/>
              </w:rPr>
              <w:t>1.00000</w:t>
            </w:r>
          </w:p>
        </w:tc>
        <w:tc>
          <w:tcPr>
            <w:tcW w:w="1242" w:type="dxa"/>
            <w:tcBorders>
              <w:top w:val="single" w:sz="6" w:space="0" w:color="auto"/>
              <w:left w:val="single" w:sz="6" w:space="0" w:color="auto"/>
              <w:bottom w:val="single" w:sz="6" w:space="0" w:color="auto"/>
              <w:right w:val="single" w:sz="6" w:space="0" w:color="auto"/>
            </w:tcBorders>
          </w:tcPr>
          <w:p w14:paraId="1A799EC5" w14:textId="77777777" w:rsidR="00CB2057" w:rsidRPr="00422200" w:rsidRDefault="00CB2057" w:rsidP="0022153E">
            <w:r w:rsidRPr="00422200">
              <w:rPr>
                <w:rFonts w:eastAsiaTheme="minorEastAsia"/>
                <w:color w:val="262626"/>
                <w:lang w:eastAsia="zh-CN"/>
              </w:rPr>
              <w:t>0.18132</w:t>
            </w:r>
          </w:p>
        </w:tc>
        <w:tc>
          <w:tcPr>
            <w:tcW w:w="1242" w:type="dxa"/>
            <w:tcBorders>
              <w:top w:val="single" w:sz="6" w:space="0" w:color="auto"/>
              <w:left w:val="single" w:sz="6" w:space="0" w:color="auto"/>
              <w:bottom w:val="single" w:sz="6" w:space="0" w:color="auto"/>
              <w:right w:val="single" w:sz="6" w:space="0" w:color="auto"/>
            </w:tcBorders>
          </w:tcPr>
          <w:p w14:paraId="46CCB020" w14:textId="77777777" w:rsidR="00CB2057" w:rsidRPr="00422200" w:rsidRDefault="00CB2057" w:rsidP="0022153E">
            <w:r w:rsidRPr="00422200">
              <w:rPr>
                <w:rFonts w:eastAsiaTheme="minorEastAsia"/>
                <w:color w:val="262626"/>
                <w:lang w:eastAsia="zh-CN"/>
              </w:rPr>
              <w:t>0.62182</w:t>
            </w:r>
          </w:p>
        </w:tc>
        <w:tc>
          <w:tcPr>
            <w:tcW w:w="1242" w:type="dxa"/>
            <w:tcBorders>
              <w:top w:val="single" w:sz="6" w:space="0" w:color="auto"/>
              <w:left w:val="single" w:sz="6" w:space="0" w:color="auto"/>
              <w:bottom w:val="single" w:sz="6" w:space="0" w:color="auto"/>
              <w:right w:val="single" w:sz="12" w:space="0" w:color="auto"/>
            </w:tcBorders>
          </w:tcPr>
          <w:p w14:paraId="358D9D2F" w14:textId="77777777" w:rsidR="00CB2057" w:rsidRPr="00422200" w:rsidRDefault="00CB2057" w:rsidP="0022153E">
            <w:r w:rsidRPr="00422200">
              <w:rPr>
                <w:rFonts w:eastAsiaTheme="minorEastAsia"/>
                <w:color w:val="262626"/>
                <w:lang w:eastAsia="zh-CN"/>
              </w:rPr>
              <w:t>0.00010</w:t>
            </w:r>
          </w:p>
        </w:tc>
      </w:tr>
      <w:tr w:rsidR="00CB2057" w14:paraId="56CE1CB1" w14:textId="77777777" w:rsidTr="0022153E">
        <w:trPr>
          <w:trHeight w:hRule="exact" w:val="432"/>
        </w:trPr>
        <w:tc>
          <w:tcPr>
            <w:tcW w:w="1404" w:type="dxa"/>
            <w:vMerge/>
            <w:tcBorders>
              <w:top w:val="single" w:sz="6" w:space="0" w:color="auto"/>
              <w:left w:val="single" w:sz="12" w:space="0" w:color="auto"/>
              <w:bottom w:val="single" w:sz="6" w:space="0" w:color="auto"/>
              <w:right w:val="single" w:sz="6" w:space="0" w:color="auto"/>
            </w:tcBorders>
          </w:tcPr>
          <w:p w14:paraId="1E755D0C" w14:textId="77777777" w:rsidR="00CB2057" w:rsidRDefault="00CB2057" w:rsidP="0022153E">
            <w:pPr>
              <w:spacing w:after="200" w:line="276" w:lineRule="auto"/>
              <w:jc w:val="both"/>
              <w:rPr>
                <w:rFonts w:eastAsia="PMingLiU"/>
                <w:lang w:eastAsia="zh-TW"/>
              </w:rPr>
            </w:pPr>
          </w:p>
        </w:tc>
        <w:tc>
          <w:tcPr>
            <w:tcW w:w="1478" w:type="dxa"/>
            <w:tcBorders>
              <w:top w:val="single" w:sz="6" w:space="0" w:color="auto"/>
              <w:left w:val="single" w:sz="6" w:space="0" w:color="auto"/>
              <w:bottom w:val="single" w:sz="6" w:space="0" w:color="auto"/>
              <w:right w:val="single" w:sz="6" w:space="0" w:color="auto"/>
            </w:tcBorders>
            <w:vAlign w:val="center"/>
          </w:tcPr>
          <w:p w14:paraId="177F63D0" w14:textId="77777777" w:rsidR="00CB2057" w:rsidRPr="00422200" w:rsidRDefault="00CB2057" w:rsidP="0022153E">
            <w:pPr>
              <w:spacing w:after="200" w:line="276" w:lineRule="auto"/>
              <w:rPr>
                <w:rFonts w:eastAsia="PMingLiU"/>
                <w:lang w:eastAsia="zh-TW"/>
              </w:rPr>
            </w:pPr>
            <w:r w:rsidRPr="00422200">
              <w:rPr>
                <w:rFonts w:eastAsia="PMingLiU"/>
                <w:lang w:eastAsia="zh-TW"/>
              </w:rPr>
              <w:t>374</w:t>
            </w:r>
          </w:p>
        </w:tc>
        <w:tc>
          <w:tcPr>
            <w:tcW w:w="1242" w:type="dxa"/>
            <w:tcBorders>
              <w:top w:val="single" w:sz="6" w:space="0" w:color="auto"/>
              <w:left w:val="single" w:sz="6" w:space="0" w:color="auto"/>
              <w:bottom w:val="single" w:sz="6" w:space="0" w:color="auto"/>
              <w:right w:val="single" w:sz="6" w:space="0" w:color="auto"/>
            </w:tcBorders>
            <w:vAlign w:val="center"/>
          </w:tcPr>
          <w:p w14:paraId="0D24DCDC" w14:textId="77777777" w:rsidR="00CB2057" w:rsidRPr="00422200" w:rsidRDefault="00CB2057" w:rsidP="0022153E">
            <w:pPr>
              <w:spacing w:after="200" w:line="276" w:lineRule="auto"/>
              <w:rPr>
                <w:rFonts w:eastAsia="PMingLiU"/>
                <w:lang w:eastAsia="zh-TW"/>
              </w:rPr>
            </w:pPr>
            <w:r w:rsidRPr="00422200">
              <w:rPr>
                <w:rFonts w:eastAsia="PMingLiU"/>
                <w:lang w:eastAsia="zh-TW"/>
              </w:rPr>
              <w:t>WT_5000</w:t>
            </w:r>
          </w:p>
        </w:tc>
        <w:tc>
          <w:tcPr>
            <w:tcW w:w="1242" w:type="dxa"/>
            <w:tcBorders>
              <w:top w:val="single" w:sz="6" w:space="0" w:color="auto"/>
              <w:left w:val="single" w:sz="6" w:space="0" w:color="auto"/>
              <w:bottom w:val="single" w:sz="6" w:space="0" w:color="auto"/>
              <w:right w:val="single" w:sz="6" w:space="0" w:color="auto"/>
            </w:tcBorders>
          </w:tcPr>
          <w:p w14:paraId="5A39A389" w14:textId="77777777" w:rsidR="00CB2057" w:rsidRPr="00422200" w:rsidRDefault="00CB2057" w:rsidP="0022153E">
            <w:r w:rsidRPr="00422200">
              <w:rPr>
                <w:rFonts w:eastAsiaTheme="minorEastAsia"/>
                <w:color w:val="262626"/>
                <w:lang w:eastAsia="zh-CN"/>
              </w:rPr>
              <w:t>0.18132</w:t>
            </w:r>
          </w:p>
        </w:tc>
        <w:tc>
          <w:tcPr>
            <w:tcW w:w="1242" w:type="dxa"/>
            <w:tcBorders>
              <w:top w:val="single" w:sz="6" w:space="0" w:color="auto"/>
              <w:left w:val="single" w:sz="6" w:space="0" w:color="auto"/>
              <w:bottom w:val="single" w:sz="6" w:space="0" w:color="auto"/>
              <w:right w:val="single" w:sz="6" w:space="0" w:color="auto"/>
            </w:tcBorders>
          </w:tcPr>
          <w:p w14:paraId="7043A0C6" w14:textId="77777777" w:rsidR="00CB2057" w:rsidRPr="00422200" w:rsidRDefault="00CB2057" w:rsidP="0022153E">
            <w:r w:rsidRPr="00422200">
              <w:rPr>
                <w:rFonts w:eastAsiaTheme="minorEastAsia"/>
                <w:color w:val="262626"/>
                <w:lang w:eastAsia="zh-CN"/>
              </w:rPr>
              <w:t>1.00000</w:t>
            </w:r>
          </w:p>
        </w:tc>
        <w:tc>
          <w:tcPr>
            <w:tcW w:w="1242" w:type="dxa"/>
            <w:tcBorders>
              <w:top w:val="single" w:sz="6" w:space="0" w:color="auto"/>
              <w:left w:val="single" w:sz="6" w:space="0" w:color="auto"/>
              <w:bottom w:val="single" w:sz="6" w:space="0" w:color="auto"/>
              <w:right w:val="single" w:sz="6" w:space="0" w:color="auto"/>
            </w:tcBorders>
          </w:tcPr>
          <w:p w14:paraId="6D7BBC3F" w14:textId="77777777" w:rsidR="00CB2057" w:rsidRPr="00422200" w:rsidRDefault="00CB2057" w:rsidP="0022153E">
            <w:r w:rsidRPr="00422200">
              <w:rPr>
                <w:rFonts w:eastAsiaTheme="minorEastAsia"/>
                <w:color w:val="262626"/>
                <w:lang w:eastAsia="zh-CN"/>
              </w:rPr>
              <w:t>0.92442</w:t>
            </w:r>
          </w:p>
        </w:tc>
        <w:tc>
          <w:tcPr>
            <w:tcW w:w="1242" w:type="dxa"/>
            <w:tcBorders>
              <w:top w:val="single" w:sz="6" w:space="0" w:color="auto"/>
              <w:left w:val="single" w:sz="6" w:space="0" w:color="auto"/>
              <w:bottom w:val="single" w:sz="6" w:space="0" w:color="auto"/>
              <w:right w:val="single" w:sz="12" w:space="0" w:color="auto"/>
            </w:tcBorders>
          </w:tcPr>
          <w:p w14:paraId="3EF1A184" w14:textId="77777777" w:rsidR="00CB2057" w:rsidRPr="00422200" w:rsidRDefault="00CB2057" w:rsidP="0022153E">
            <w:r w:rsidRPr="00422200">
              <w:rPr>
                <w:rFonts w:eastAsiaTheme="minorEastAsia"/>
                <w:color w:val="262626"/>
                <w:lang w:eastAsia="zh-CN"/>
              </w:rPr>
              <w:t>0.00055</w:t>
            </w:r>
          </w:p>
        </w:tc>
      </w:tr>
      <w:tr w:rsidR="00CB2057" w14:paraId="6B9E1BAF" w14:textId="77777777" w:rsidTr="0022153E">
        <w:trPr>
          <w:trHeight w:hRule="exact" w:val="432"/>
        </w:trPr>
        <w:tc>
          <w:tcPr>
            <w:tcW w:w="1404" w:type="dxa"/>
            <w:vMerge/>
            <w:tcBorders>
              <w:top w:val="single" w:sz="6" w:space="0" w:color="auto"/>
              <w:left w:val="single" w:sz="12" w:space="0" w:color="auto"/>
              <w:bottom w:val="single" w:sz="6" w:space="0" w:color="auto"/>
              <w:right w:val="single" w:sz="6" w:space="0" w:color="auto"/>
            </w:tcBorders>
          </w:tcPr>
          <w:p w14:paraId="3C2FA70A" w14:textId="77777777" w:rsidR="00CB2057" w:rsidRDefault="00CB2057" w:rsidP="0022153E">
            <w:pPr>
              <w:spacing w:after="200" w:line="276" w:lineRule="auto"/>
              <w:jc w:val="both"/>
              <w:rPr>
                <w:rFonts w:eastAsia="PMingLiU"/>
                <w:lang w:eastAsia="zh-TW"/>
              </w:rPr>
            </w:pPr>
          </w:p>
        </w:tc>
        <w:tc>
          <w:tcPr>
            <w:tcW w:w="1478" w:type="dxa"/>
            <w:tcBorders>
              <w:top w:val="single" w:sz="6" w:space="0" w:color="auto"/>
              <w:left w:val="single" w:sz="6" w:space="0" w:color="auto"/>
              <w:bottom w:val="single" w:sz="6" w:space="0" w:color="auto"/>
              <w:right w:val="single" w:sz="6" w:space="0" w:color="auto"/>
            </w:tcBorders>
            <w:vAlign w:val="center"/>
          </w:tcPr>
          <w:p w14:paraId="0B280453" w14:textId="77777777" w:rsidR="00CB2057" w:rsidRPr="00422200" w:rsidRDefault="00CB2057" w:rsidP="0022153E">
            <w:pPr>
              <w:spacing w:after="200" w:line="276" w:lineRule="auto"/>
              <w:rPr>
                <w:rFonts w:eastAsia="PMingLiU"/>
                <w:lang w:eastAsia="zh-TW"/>
              </w:rPr>
            </w:pPr>
            <w:r w:rsidRPr="00422200">
              <w:rPr>
                <w:rFonts w:eastAsia="PMingLiU"/>
                <w:lang w:eastAsia="zh-TW"/>
              </w:rPr>
              <w:t>98</w:t>
            </w:r>
          </w:p>
        </w:tc>
        <w:tc>
          <w:tcPr>
            <w:tcW w:w="1242" w:type="dxa"/>
            <w:tcBorders>
              <w:top w:val="single" w:sz="6" w:space="0" w:color="auto"/>
              <w:left w:val="single" w:sz="6" w:space="0" w:color="auto"/>
              <w:bottom w:val="single" w:sz="6" w:space="0" w:color="auto"/>
              <w:right w:val="single" w:sz="6" w:space="0" w:color="auto"/>
            </w:tcBorders>
            <w:vAlign w:val="center"/>
          </w:tcPr>
          <w:p w14:paraId="193AA7E4" w14:textId="77777777" w:rsidR="00CB2057" w:rsidRPr="00422200" w:rsidRDefault="00CB2057" w:rsidP="0022153E">
            <w:pPr>
              <w:spacing w:after="200" w:line="276" w:lineRule="auto"/>
              <w:rPr>
                <w:rFonts w:eastAsia="PMingLiU"/>
                <w:lang w:eastAsia="zh-TW"/>
              </w:rPr>
            </w:pPr>
            <w:r w:rsidRPr="00422200">
              <w:rPr>
                <w:rFonts w:eastAsia="PMingLiU"/>
                <w:lang w:eastAsia="zh-TW"/>
              </w:rPr>
              <w:t>HR_50</w:t>
            </w:r>
          </w:p>
        </w:tc>
        <w:tc>
          <w:tcPr>
            <w:tcW w:w="1242" w:type="dxa"/>
            <w:tcBorders>
              <w:top w:val="single" w:sz="6" w:space="0" w:color="auto"/>
              <w:left w:val="single" w:sz="6" w:space="0" w:color="auto"/>
              <w:bottom w:val="single" w:sz="6" w:space="0" w:color="auto"/>
              <w:right w:val="single" w:sz="6" w:space="0" w:color="auto"/>
            </w:tcBorders>
          </w:tcPr>
          <w:p w14:paraId="7A479118" w14:textId="77777777" w:rsidR="00CB2057" w:rsidRPr="00422200" w:rsidRDefault="00CB2057" w:rsidP="0022153E">
            <w:r w:rsidRPr="00422200">
              <w:rPr>
                <w:rFonts w:eastAsiaTheme="minorEastAsia"/>
                <w:color w:val="262626"/>
                <w:lang w:eastAsia="zh-CN"/>
              </w:rPr>
              <w:t>0.62182</w:t>
            </w:r>
          </w:p>
        </w:tc>
        <w:tc>
          <w:tcPr>
            <w:tcW w:w="1242" w:type="dxa"/>
            <w:tcBorders>
              <w:top w:val="single" w:sz="6" w:space="0" w:color="auto"/>
              <w:left w:val="single" w:sz="6" w:space="0" w:color="auto"/>
              <w:bottom w:val="single" w:sz="6" w:space="0" w:color="auto"/>
              <w:right w:val="single" w:sz="6" w:space="0" w:color="auto"/>
            </w:tcBorders>
          </w:tcPr>
          <w:p w14:paraId="2696398F" w14:textId="77777777" w:rsidR="00CB2057" w:rsidRPr="00422200" w:rsidRDefault="00CB2057" w:rsidP="0022153E">
            <w:r w:rsidRPr="00422200">
              <w:rPr>
                <w:rFonts w:eastAsiaTheme="minorEastAsia"/>
                <w:color w:val="262626"/>
                <w:lang w:eastAsia="zh-CN"/>
              </w:rPr>
              <w:t>0.92442</w:t>
            </w:r>
          </w:p>
        </w:tc>
        <w:tc>
          <w:tcPr>
            <w:tcW w:w="1242" w:type="dxa"/>
            <w:tcBorders>
              <w:top w:val="single" w:sz="6" w:space="0" w:color="auto"/>
              <w:left w:val="single" w:sz="6" w:space="0" w:color="auto"/>
              <w:bottom w:val="single" w:sz="6" w:space="0" w:color="auto"/>
              <w:right w:val="single" w:sz="6" w:space="0" w:color="auto"/>
            </w:tcBorders>
          </w:tcPr>
          <w:p w14:paraId="6C2AF5E4" w14:textId="77777777" w:rsidR="00CB2057" w:rsidRPr="00422200" w:rsidRDefault="00CB2057" w:rsidP="0022153E">
            <w:r w:rsidRPr="00422200">
              <w:rPr>
                <w:rFonts w:eastAsiaTheme="minorEastAsia"/>
                <w:color w:val="262626"/>
                <w:lang w:eastAsia="zh-CN"/>
              </w:rPr>
              <w:t>1.00000</w:t>
            </w:r>
          </w:p>
        </w:tc>
        <w:tc>
          <w:tcPr>
            <w:tcW w:w="1242" w:type="dxa"/>
            <w:tcBorders>
              <w:top w:val="single" w:sz="6" w:space="0" w:color="auto"/>
              <w:left w:val="single" w:sz="6" w:space="0" w:color="auto"/>
              <w:bottom w:val="single" w:sz="6" w:space="0" w:color="auto"/>
              <w:right w:val="single" w:sz="12" w:space="0" w:color="auto"/>
            </w:tcBorders>
          </w:tcPr>
          <w:p w14:paraId="47282EF4" w14:textId="77777777" w:rsidR="00CB2057" w:rsidRPr="00422200" w:rsidRDefault="00CB2057" w:rsidP="0022153E">
            <w:r w:rsidRPr="00422200">
              <w:rPr>
                <w:rFonts w:eastAsiaTheme="minorEastAsia"/>
                <w:color w:val="262626"/>
                <w:lang w:eastAsia="zh-CN"/>
              </w:rPr>
              <w:t>0.00110</w:t>
            </w:r>
          </w:p>
        </w:tc>
      </w:tr>
      <w:tr w:rsidR="00CB2057" w14:paraId="16980708" w14:textId="77777777" w:rsidTr="0022153E">
        <w:trPr>
          <w:trHeight w:hRule="exact" w:val="432"/>
        </w:trPr>
        <w:tc>
          <w:tcPr>
            <w:tcW w:w="1404" w:type="dxa"/>
            <w:vMerge/>
            <w:tcBorders>
              <w:top w:val="single" w:sz="6" w:space="0" w:color="auto"/>
              <w:left w:val="single" w:sz="12" w:space="0" w:color="auto"/>
              <w:bottom w:val="single" w:sz="12" w:space="0" w:color="auto"/>
              <w:right w:val="single" w:sz="6" w:space="0" w:color="auto"/>
            </w:tcBorders>
          </w:tcPr>
          <w:p w14:paraId="2B98E8A2" w14:textId="77777777" w:rsidR="00CB2057" w:rsidRDefault="00CB2057" w:rsidP="0022153E">
            <w:pPr>
              <w:spacing w:after="200" w:line="276" w:lineRule="auto"/>
              <w:jc w:val="both"/>
              <w:rPr>
                <w:rFonts w:eastAsia="PMingLiU"/>
                <w:lang w:eastAsia="zh-TW"/>
              </w:rPr>
            </w:pPr>
          </w:p>
        </w:tc>
        <w:tc>
          <w:tcPr>
            <w:tcW w:w="1478" w:type="dxa"/>
            <w:tcBorders>
              <w:top w:val="single" w:sz="6" w:space="0" w:color="auto"/>
              <w:left w:val="single" w:sz="6" w:space="0" w:color="auto"/>
              <w:bottom w:val="single" w:sz="12" w:space="0" w:color="auto"/>
              <w:right w:val="single" w:sz="6" w:space="0" w:color="auto"/>
            </w:tcBorders>
            <w:vAlign w:val="center"/>
          </w:tcPr>
          <w:p w14:paraId="24216399" w14:textId="77777777" w:rsidR="00CB2057" w:rsidRPr="00422200" w:rsidRDefault="00CB2057" w:rsidP="0022153E">
            <w:pPr>
              <w:spacing w:after="200" w:line="276" w:lineRule="auto"/>
              <w:rPr>
                <w:rFonts w:eastAsia="PMingLiU"/>
                <w:lang w:eastAsia="zh-TW"/>
              </w:rPr>
            </w:pPr>
            <w:r w:rsidRPr="00422200">
              <w:rPr>
                <w:rFonts w:eastAsia="PMingLiU"/>
                <w:lang w:eastAsia="zh-TW"/>
              </w:rPr>
              <w:t>255</w:t>
            </w:r>
          </w:p>
        </w:tc>
        <w:tc>
          <w:tcPr>
            <w:tcW w:w="1242" w:type="dxa"/>
            <w:tcBorders>
              <w:top w:val="single" w:sz="6" w:space="0" w:color="auto"/>
              <w:left w:val="single" w:sz="6" w:space="0" w:color="auto"/>
              <w:bottom w:val="single" w:sz="12" w:space="0" w:color="auto"/>
              <w:right w:val="single" w:sz="6" w:space="0" w:color="auto"/>
            </w:tcBorders>
          </w:tcPr>
          <w:p w14:paraId="2FF6A8C5" w14:textId="77777777" w:rsidR="00CB2057" w:rsidRPr="00422200" w:rsidRDefault="00CB2057" w:rsidP="0022153E">
            <w:pPr>
              <w:spacing w:after="200" w:line="276" w:lineRule="auto"/>
              <w:rPr>
                <w:rFonts w:eastAsia="PMingLiU"/>
                <w:lang w:eastAsia="zh-TW"/>
              </w:rPr>
            </w:pPr>
            <w:r w:rsidRPr="00422200">
              <w:rPr>
                <w:rFonts w:eastAsia="PMingLiU"/>
                <w:lang w:eastAsia="zh-TW"/>
              </w:rPr>
              <w:t>HR_5000</w:t>
            </w:r>
          </w:p>
        </w:tc>
        <w:tc>
          <w:tcPr>
            <w:tcW w:w="1242" w:type="dxa"/>
            <w:tcBorders>
              <w:top w:val="single" w:sz="6" w:space="0" w:color="auto"/>
              <w:left w:val="single" w:sz="6" w:space="0" w:color="auto"/>
              <w:bottom w:val="single" w:sz="12" w:space="0" w:color="auto"/>
              <w:right w:val="single" w:sz="6" w:space="0" w:color="auto"/>
            </w:tcBorders>
          </w:tcPr>
          <w:p w14:paraId="24B54C49" w14:textId="77777777" w:rsidR="00CB2057" w:rsidRPr="00422200" w:rsidRDefault="00CB2057" w:rsidP="0022153E">
            <w:r w:rsidRPr="00422200">
              <w:rPr>
                <w:rFonts w:eastAsiaTheme="minorEastAsia"/>
                <w:color w:val="262626"/>
                <w:lang w:eastAsia="zh-CN"/>
              </w:rPr>
              <w:t>0.00010</w:t>
            </w:r>
          </w:p>
        </w:tc>
        <w:tc>
          <w:tcPr>
            <w:tcW w:w="1242" w:type="dxa"/>
            <w:tcBorders>
              <w:top w:val="single" w:sz="6" w:space="0" w:color="auto"/>
              <w:left w:val="single" w:sz="6" w:space="0" w:color="auto"/>
              <w:bottom w:val="single" w:sz="12" w:space="0" w:color="auto"/>
              <w:right w:val="single" w:sz="6" w:space="0" w:color="auto"/>
            </w:tcBorders>
          </w:tcPr>
          <w:p w14:paraId="5A3C4145" w14:textId="77777777" w:rsidR="00CB2057" w:rsidRPr="00422200" w:rsidRDefault="00CB2057" w:rsidP="0022153E">
            <w:r w:rsidRPr="00422200">
              <w:rPr>
                <w:rFonts w:eastAsiaTheme="minorEastAsia"/>
                <w:color w:val="262626"/>
                <w:lang w:eastAsia="zh-CN"/>
              </w:rPr>
              <w:t>0.00055</w:t>
            </w:r>
          </w:p>
        </w:tc>
        <w:tc>
          <w:tcPr>
            <w:tcW w:w="1242" w:type="dxa"/>
            <w:tcBorders>
              <w:top w:val="single" w:sz="6" w:space="0" w:color="auto"/>
              <w:left w:val="single" w:sz="6" w:space="0" w:color="auto"/>
              <w:bottom w:val="single" w:sz="12" w:space="0" w:color="auto"/>
              <w:right w:val="single" w:sz="6" w:space="0" w:color="auto"/>
            </w:tcBorders>
          </w:tcPr>
          <w:p w14:paraId="54A0C91C" w14:textId="77777777" w:rsidR="00CB2057" w:rsidRPr="00422200" w:rsidRDefault="00CB2057" w:rsidP="0022153E">
            <w:r w:rsidRPr="00422200">
              <w:rPr>
                <w:rFonts w:eastAsiaTheme="minorEastAsia"/>
                <w:color w:val="262626"/>
                <w:lang w:eastAsia="zh-CN"/>
              </w:rPr>
              <w:t>0.00110</w:t>
            </w:r>
          </w:p>
        </w:tc>
        <w:tc>
          <w:tcPr>
            <w:tcW w:w="1242" w:type="dxa"/>
            <w:tcBorders>
              <w:top w:val="single" w:sz="6" w:space="0" w:color="auto"/>
              <w:left w:val="single" w:sz="6" w:space="0" w:color="auto"/>
              <w:bottom w:val="single" w:sz="12" w:space="0" w:color="auto"/>
              <w:right w:val="single" w:sz="12" w:space="0" w:color="auto"/>
            </w:tcBorders>
          </w:tcPr>
          <w:p w14:paraId="3750173B" w14:textId="77777777" w:rsidR="00CB2057" w:rsidRPr="00422200" w:rsidRDefault="00CB2057" w:rsidP="0022153E">
            <w:r w:rsidRPr="00422200">
              <w:rPr>
                <w:rFonts w:eastAsiaTheme="minorEastAsia"/>
                <w:color w:val="262626"/>
                <w:lang w:eastAsia="zh-CN"/>
              </w:rPr>
              <w:t>1.00000</w:t>
            </w:r>
          </w:p>
        </w:tc>
      </w:tr>
      <w:tr w:rsidR="00CB2057" w14:paraId="02F4B6C1" w14:textId="77777777" w:rsidTr="0022153E">
        <w:trPr>
          <w:trHeight w:hRule="exact" w:val="432"/>
        </w:trPr>
        <w:tc>
          <w:tcPr>
            <w:tcW w:w="1404" w:type="dxa"/>
            <w:vMerge w:val="restart"/>
            <w:tcBorders>
              <w:top w:val="single" w:sz="12" w:space="0" w:color="auto"/>
              <w:left w:val="single" w:sz="12" w:space="0" w:color="auto"/>
              <w:bottom w:val="single" w:sz="6" w:space="0" w:color="auto"/>
              <w:right w:val="single" w:sz="6" w:space="0" w:color="auto"/>
            </w:tcBorders>
            <w:vAlign w:val="center"/>
          </w:tcPr>
          <w:p w14:paraId="61527427" w14:textId="77777777" w:rsidR="00CB2057" w:rsidRPr="00D875E1" w:rsidRDefault="00CB2057" w:rsidP="0022153E">
            <w:pPr>
              <w:spacing w:after="200" w:line="276" w:lineRule="auto"/>
              <w:jc w:val="center"/>
              <w:rPr>
                <w:rFonts w:eastAsia="PMingLiU"/>
                <w:b/>
                <w:lang w:eastAsia="zh-TW"/>
              </w:rPr>
            </w:pPr>
            <w:r w:rsidRPr="00D875E1">
              <w:rPr>
                <w:rFonts w:eastAsia="PMingLiU"/>
                <w:b/>
                <w:lang w:eastAsia="zh-TW"/>
              </w:rPr>
              <w:t>Midpoint</w:t>
            </w:r>
          </w:p>
        </w:tc>
        <w:tc>
          <w:tcPr>
            <w:tcW w:w="1478" w:type="dxa"/>
            <w:tcBorders>
              <w:top w:val="single" w:sz="12" w:space="0" w:color="auto"/>
              <w:left w:val="single" w:sz="6" w:space="0" w:color="auto"/>
              <w:bottom w:val="single" w:sz="6" w:space="0" w:color="auto"/>
              <w:right w:val="single" w:sz="6" w:space="0" w:color="auto"/>
            </w:tcBorders>
            <w:vAlign w:val="center"/>
          </w:tcPr>
          <w:p w14:paraId="333EE97D" w14:textId="77777777" w:rsidR="00CB2057" w:rsidRPr="00422200" w:rsidRDefault="00CB2057" w:rsidP="0022153E">
            <w:pPr>
              <w:spacing w:after="200" w:line="276" w:lineRule="auto"/>
              <w:rPr>
                <w:rFonts w:eastAsia="PMingLiU"/>
                <w:lang w:eastAsia="zh-TW"/>
              </w:rPr>
            </w:pPr>
            <w:r w:rsidRPr="00422200">
              <w:rPr>
                <w:rFonts w:eastAsia="PMingLiU"/>
                <w:lang w:eastAsia="zh-TW"/>
              </w:rPr>
              <w:t>Sample size</w:t>
            </w:r>
          </w:p>
        </w:tc>
        <w:tc>
          <w:tcPr>
            <w:tcW w:w="1242" w:type="dxa"/>
            <w:tcBorders>
              <w:top w:val="single" w:sz="12" w:space="0" w:color="auto"/>
              <w:left w:val="single" w:sz="6" w:space="0" w:color="auto"/>
              <w:bottom w:val="single" w:sz="6" w:space="0" w:color="auto"/>
              <w:right w:val="single" w:sz="6" w:space="0" w:color="auto"/>
            </w:tcBorders>
            <w:vAlign w:val="center"/>
          </w:tcPr>
          <w:p w14:paraId="0F903AC7" w14:textId="77777777" w:rsidR="00CB2057" w:rsidRPr="00422200" w:rsidRDefault="00CB2057" w:rsidP="0022153E">
            <w:pPr>
              <w:spacing w:after="200" w:line="276" w:lineRule="auto"/>
              <w:rPr>
                <w:rFonts w:eastAsia="PMingLiU"/>
                <w:lang w:eastAsia="zh-TW"/>
              </w:rPr>
            </w:pPr>
          </w:p>
        </w:tc>
        <w:tc>
          <w:tcPr>
            <w:tcW w:w="1242" w:type="dxa"/>
            <w:tcBorders>
              <w:top w:val="single" w:sz="12" w:space="0" w:color="auto"/>
              <w:left w:val="single" w:sz="6" w:space="0" w:color="auto"/>
              <w:bottom w:val="single" w:sz="6" w:space="0" w:color="auto"/>
              <w:right w:val="single" w:sz="6" w:space="0" w:color="auto"/>
            </w:tcBorders>
            <w:vAlign w:val="center"/>
          </w:tcPr>
          <w:p w14:paraId="2B2B9A05" w14:textId="77777777" w:rsidR="00CB2057" w:rsidRPr="00422200" w:rsidRDefault="00CB2057" w:rsidP="0022153E">
            <w:pPr>
              <w:spacing w:after="200" w:line="276" w:lineRule="auto"/>
              <w:rPr>
                <w:rFonts w:eastAsia="PMingLiU"/>
                <w:lang w:eastAsia="zh-TW"/>
              </w:rPr>
            </w:pPr>
            <w:r w:rsidRPr="00422200">
              <w:rPr>
                <w:rFonts w:eastAsia="PMingLiU"/>
                <w:lang w:eastAsia="zh-TW"/>
              </w:rPr>
              <w:t>101</w:t>
            </w:r>
          </w:p>
        </w:tc>
        <w:tc>
          <w:tcPr>
            <w:tcW w:w="1242" w:type="dxa"/>
            <w:tcBorders>
              <w:top w:val="single" w:sz="12" w:space="0" w:color="auto"/>
              <w:left w:val="single" w:sz="6" w:space="0" w:color="auto"/>
              <w:bottom w:val="single" w:sz="6" w:space="0" w:color="auto"/>
              <w:right w:val="single" w:sz="6" w:space="0" w:color="auto"/>
            </w:tcBorders>
            <w:vAlign w:val="center"/>
          </w:tcPr>
          <w:p w14:paraId="42C06E5C" w14:textId="77777777" w:rsidR="00CB2057" w:rsidRPr="00422200" w:rsidRDefault="00CB2057" w:rsidP="0022153E">
            <w:pPr>
              <w:spacing w:after="200" w:line="276" w:lineRule="auto"/>
              <w:rPr>
                <w:rFonts w:eastAsia="PMingLiU"/>
                <w:lang w:eastAsia="zh-TW"/>
              </w:rPr>
            </w:pPr>
            <w:r w:rsidRPr="00422200">
              <w:rPr>
                <w:rFonts w:eastAsia="PMingLiU"/>
                <w:lang w:eastAsia="zh-TW"/>
              </w:rPr>
              <w:t>374</w:t>
            </w:r>
          </w:p>
        </w:tc>
        <w:tc>
          <w:tcPr>
            <w:tcW w:w="1242" w:type="dxa"/>
            <w:tcBorders>
              <w:top w:val="single" w:sz="12" w:space="0" w:color="auto"/>
              <w:left w:val="single" w:sz="6" w:space="0" w:color="auto"/>
              <w:bottom w:val="single" w:sz="6" w:space="0" w:color="auto"/>
              <w:right w:val="single" w:sz="6" w:space="0" w:color="auto"/>
            </w:tcBorders>
            <w:vAlign w:val="center"/>
          </w:tcPr>
          <w:p w14:paraId="6B569044" w14:textId="77777777" w:rsidR="00CB2057" w:rsidRPr="00422200" w:rsidRDefault="00CB2057" w:rsidP="0022153E">
            <w:pPr>
              <w:spacing w:after="200" w:line="276" w:lineRule="auto"/>
              <w:rPr>
                <w:rFonts w:eastAsia="PMingLiU"/>
                <w:lang w:eastAsia="zh-TW"/>
              </w:rPr>
            </w:pPr>
            <w:r w:rsidRPr="00422200">
              <w:rPr>
                <w:rFonts w:eastAsia="PMingLiU"/>
                <w:lang w:eastAsia="zh-TW"/>
              </w:rPr>
              <w:t>98</w:t>
            </w:r>
          </w:p>
        </w:tc>
        <w:tc>
          <w:tcPr>
            <w:tcW w:w="1242" w:type="dxa"/>
            <w:tcBorders>
              <w:top w:val="single" w:sz="12" w:space="0" w:color="auto"/>
              <w:left w:val="single" w:sz="6" w:space="0" w:color="auto"/>
              <w:bottom w:val="single" w:sz="6" w:space="0" w:color="auto"/>
              <w:right w:val="single" w:sz="12" w:space="0" w:color="auto"/>
            </w:tcBorders>
          </w:tcPr>
          <w:p w14:paraId="72E98087" w14:textId="77777777" w:rsidR="00CB2057" w:rsidRPr="00422200" w:rsidRDefault="00CB2057" w:rsidP="0022153E">
            <w:pPr>
              <w:spacing w:after="200" w:line="276" w:lineRule="auto"/>
              <w:rPr>
                <w:rFonts w:eastAsia="PMingLiU"/>
                <w:lang w:eastAsia="zh-TW"/>
              </w:rPr>
            </w:pPr>
            <w:r w:rsidRPr="00422200">
              <w:rPr>
                <w:rFonts w:eastAsia="PMingLiU"/>
                <w:lang w:eastAsia="zh-TW"/>
              </w:rPr>
              <w:t>255</w:t>
            </w:r>
          </w:p>
        </w:tc>
      </w:tr>
      <w:tr w:rsidR="00CB2057" w14:paraId="14804FBA" w14:textId="77777777" w:rsidTr="0022153E">
        <w:trPr>
          <w:trHeight w:hRule="exact" w:val="432"/>
        </w:trPr>
        <w:tc>
          <w:tcPr>
            <w:tcW w:w="1404" w:type="dxa"/>
            <w:vMerge/>
            <w:tcBorders>
              <w:top w:val="single" w:sz="6" w:space="0" w:color="auto"/>
              <w:left w:val="single" w:sz="12" w:space="0" w:color="auto"/>
              <w:bottom w:val="single" w:sz="6" w:space="0" w:color="auto"/>
              <w:right w:val="single" w:sz="6" w:space="0" w:color="auto"/>
            </w:tcBorders>
          </w:tcPr>
          <w:p w14:paraId="0113B966" w14:textId="77777777" w:rsidR="00CB2057" w:rsidRDefault="00CB2057" w:rsidP="0022153E">
            <w:pPr>
              <w:spacing w:after="200" w:line="276" w:lineRule="auto"/>
              <w:jc w:val="both"/>
              <w:rPr>
                <w:rFonts w:eastAsia="PMingLiU"/>
                <w:lang w:eastAsia="zh-TW"/>
              </w:rPr>
            </w:pPr>
          </w:p>
        </w:tc>
        <w:tc>
          <w:tcPr>
            <w:tcW w:w="1478" w:type="dxa"/>
            <w:tcBorders>
              <w:top w:val="single" w:sz="6" w:space="0" w:color="auto"/>
              <w:left w:val="single" w:sz="6" w:space="0" w:color="auto"/>
              <w:bottom w:val="single" w:sz="6" w:space="0" w:color="auto"/>
              <w:right w:val="single" w:sz="6" w:space="0" w:color="auto"/>
            </w:tcBorders>
            <w:vAlign w:val="center"/>
          </w:tcPr>
          <w:p w14:paraId="6CBC22C5" w14:textId="77777777" w:rsidR="00CB2057" w:rsidRPr="00422200" w:rsidRDefault="00CB2057" w:rsidP="0022153E">
            <w:pPr>
              <w:spacing w:after="200" w:line="276" w:lineRule="auto"/>
              <w:rPr>
                <w:rFonts w:eastAsia="PMingLiU"/>
                <w:lang w:eastAsia="zh-TW"/>
              </w:rPr>
            </w:pPr>
          </w:p>
        </w:tc>
        <w:tc>
          <w:tcPr>
            <w:tcW w:w="1242" w:type="dxa"/>
            <w:tcBorders>
              <w:top w:val="single" w:sz="6" w:space="0" w:color="auto"/>
              <w:left w:val="single" w:sz="6" w:space="0" w:color="auto"/>
              <w:bottom w:val="single" w:sz="6" w:space="0" w:color="auto"/>
              <w:right w:val="single" w:sz="6" w:space="0" w:color="auto"/>
            </w:tcBorders>
            <w:vAlign w:val="center"/>
          </w:tcPr>
          <w:p w14:paraId="088ED08E" w14:textId="77777777" w:rsidR="00CB2057" w:rsidRPr="00422200" w:rsidRDefault="00CB2057" w:rsidP="0022153E">
            <w:pPr>
              <w:spacing w:after="200" w:line="276" w:lineRule="auto"/>
              <w:rPr>
                <w:rFonts w:eastAsia="PMingLiU"/>
                <w:lang w:eastAsia="zh-TW"/>
              </w:rPr>
            </w:pPr>
            <w:r w:rsidRPr="00422200">
              <w:rPr>
                <w:rFonts w:eastAsia="PMingLiU"/>
                <w:lang w:eastAsia="zh-TW"/>
              </w:rPr>
              <w:t>Group</w:t>
            </w:r>
          </w:p>
        </w:tc>
        <w:tc>
          <w:tcPr>
            <w:tcW w:w="1242" w:type="dxa"/>
            <w:tcBorders>
              <w:top w:val="single" w:sz="6" w:space="0" w:color="auto"/>
              <w:left w:val="single" w:sz="6" w:space="0" w:color="auto"/>
              <w:bottom w:val="single" w:sz="6" w:space="0" w:color="auto"/>
              <w:right w:val="single" w:sz="6" w:space="0" w:color="auto"/>
            </w:tcBorders>
            <w:vAlign w:val="center"/>
          </w:tcPr>
          <w:p w14:paraId="69E39B18" w14:textId="77777777" w:rsidR="00CB2057" w:rsidRPr="00422200" w:rsidRDefault="00CB2057" w:rsidP="0022153E">
            <w:pPr>
              <w:spacing w:after="200" w:line="276" w:lineRule="auto"/>
              <w:rPr>
                <w:rFonts w:eastAsia="PMingLiU"/>
                <w:lang w:eastAsia="zh-TW"/>
              </w:rPr>
            </w:pPr>
            <w:r w:rsidRPr="00422200">
              <w:rPr>
                <w:rFonts w:eastAsia="PMingLiU"/>
                <w:lang w:eastAsia="zh-TW"/>
              </w:rPr>
              <w:t>WT_50</w:t>
            </w:r>
          </w:p>
        </w:tc>
        <w:tc>
          <w:tcPr>
            <w:tcW w:w="1242" w:type="dxa"/>
            <w:tcBorders>
              <w:top w:val="single" w:sz="6" w:space="0" w:color="auto"/>
              <w:left w:val="single" w:sz="6" w:space="0" w:color="auto"/>
              <w:bottom w:val="single" w:sz="6" w:space="0" w:color="auto"/>
              <w:right w:val="single" w:sz="6" w:space="0" w:color="auto"/>
            </w:tcBorders>
            <w:vAlign w:val="center"/>
          </w:tcPr>
          <w:p w14:paraId="5BC1DACF" w14:textId="77777777" w:rsidR="00CB2057" w:rsidRPr="00422200" w:rsidRDefault="00CB2057" w:rsidP="0022153E">
            <w:pPr>
              <w:spacing w:after="200" w:line="276" w:lineRule="auto"/>
              <w:rPr>
                <w:rFonts w:eastAsia="PMingLiU"/>
                <w:lang w:eastAsia="zh-TW"/>
              </w:rPr>
            </w:pPr>
            <w:r w:rsidRPr="00422200">
              <w:rPr>
                <w:rFonts w:eastAsia="PMingLiU"/>
                <w:lang w:eastAsia="zh-TW"/>
              </w:rPr>
              <w:t>WT_5000</w:t>
            </w:r>
          </w:p>
        </w:tc>
        <w:tc>
          <w:tcPr>
            <w:tcW w:w="1242" w:type="dxa"/>
            <w:tcBorders>
              <w:top w:val="single" w:sz="6" w:space="0" w:color="auto"/>
              <w:left w:val="single" w:sz="6" w:space="0" w:color="auto"/>
              <w:bottom w:val="single" w:sz="6" w:space="0" w:color="auto"/>
              <w:right w:val="single" w:sz="6" w:space="0" w:color="auto"/>
            </w:tcBorders>
            <w:vAlign w:val="center"/>
          </w:tcPr>
          <w:p w14:paraId="36F4110A" w14:textId="77777777" w:rsidR="00CB2057" w:rsidRPr="00422200" w:rsidRDefault="00CB2057" w:rsidP="0022153E">
            <w:pPr>
              <w:spacing w:after="200" w:line="276" w:lineRule="auto"/>
              <w:rPr>
                <w:rFonts w:eastAsia="PMingLiU"/>
                <w:lang w:eastAsia="zh-TW"/>
              </w:rPr>
            </w:pPr>
            <w:r w:rsidRPr="00422200">
              <w:rPr>
                <w:rFonts w:eastAsia="PMingLiU"/>
                <w:lang w:eastAsia="zh-TW"/>
              </w:rPr>
              <w:t>HR_50</w:t>
            </w:r>
          </w:p>
        </w:tc>
        <w:tc>
          <w:tcPr>
            <w:tcW w:w="1242" w:type="dxa"/>
            <w:tcBorders>
              <w:top w:val="single" w:sz="6" w:space="0" w:color="auto"/>
              <w:left w:val="single" w:sz="6" w:space="0" w:color="auto"/>
              <w:bottom w:val="single" w:sz="6" w:space="0" w:color="auto"/>
              <w:right w:val="single" w:sz="12" w:space="0" w:color="auto"/>
            </w:tcBorders>
          </w:tcPr>
          <w:p w14:paraId="4C3E7E4E" w14:textId="77777777" w:rsidR="00CB2057" w:rsidRPr="00422200" w:rsidRDefault="00CB2057" w:rsidP="0022153E">
            <w:pPr>
              <w:spacing w:after="200" w:line="276" w:lineRule="auto"/>
              <w:rPr>
                <w:rFonts w:eastAsia="PMingLiU"/>
                <w:lang w:eastAsia="zh-TW"/>
              </w:rPr>
            </w:pPr>
            <w:r w:rsidRPr="00422200">
              <w:rPr>
                <w:rFonts w:eastAsia="PMingLiU"/>
                <w:lang w:eastAsia="zh-TW"/>
              </w:rPr>
              <w:t>HR_5000</w:t>
            </w:r>
          </w:p>
        </w:tc>
      </w:tr>
      <w:tr w:rsidR="00CB2057" w14:paraId="56DAC5F0" w14:textId="77777777" w:rsidTr="0022153E">
        <w:trPr>
          <w:trHeight w:hRule="exact" w:val="432"/>
        </w:trPr>
        <w:tc>
          <w:tcPr>
            <w:tcW w:w="1404" w:type="dxa"/>
            <w:vMerge/>
            <w:tcBorders>
              <w:top w:val="single" w:sz="6" w:space="0" w:color="auto"/>
              <w:left w:val="single" w:sz="12" w:space="0" w:color="auto"/>
              <w:bottom w:val="single" w:sz="6" w:space="0" w:color="auto"/>
              <w:right w:val="single" w:sz="6" w:space="0" w:color="auto"/>
            </w:tcBorders>
          </w:tcPr>
          <w:p w14:paraId="197F60CC" w14:textId="77777777" w:rsidR="00CB2057" w:rsidRDefault="00CB2057" w:rsidP="0022153E">
            <w:pPr>
              <w:spacing w:after="200" w:line="276" w:lineRule="auto"/>
              <w:jc w:val="both"/>
              <w:rPr>
                <w:rFonts w:eastAsia="PMingLiU"/>
                <w:lang w:eastAsia="zh-TW"/>
              </w:rPr>
            </w:pPr>
          </w:p>
        </w:tc>
        <w:tc>
          <w:tcPr>
            <w:tcW w:w="1478" w:type="dxa"/>
            <w:tcBorders>
              <w:top w:val="single" w:sz="6" w:space="0" w:color="auto"/>
              <w:left w:val="single" w:sz="6" w:space="0" w:color="auto"/>
              <w:bottom w:val="single" w:sz="6" w:space="0" w:color="auto"/>
              <w:right w:val="single" w:sz="6" w:space="0" w:color="auto"/>
            </w:tcBorders>
            <w:vAlign w:val="center"/>
          </w:tcPr>
          <w:p w14:paraId="46B13DDD" w14:textId="77777777" w:rsidR="00CB2057" w:rsidRPr="00422200" w:rsidRDefault="00CB2057" w:rsidP="0022153E">
            <w:pPr>
              <w:spacing w:after="200" w:line="276" w:lineRule="auto"/>
              <w:rPr>
                <w:rFonts w:eastAsia="PMingLiU"/>
                <w:lang w:eastAsia="zh-TW"/>
              </w:rPr>
            </w:pPr>
            <w:r w:rsidRPr="00422200">
              <w:rPr>
                <w:rFonts w:eastAsia="PMingLiU"/>
                <w:lang w:eastAsia="zh-TW"/>
              </w:rPr>
              <w:t>101</w:t>
            </w:r>
          </w:p>
        </w:tc>
        <w:tc>
          <w:tcPr>
            <w:tcW w:w="1242" w:type="dxa"/>
            <w:tcBorders>
              <w:top w:val="single" w:sz="6" w:space="0" w:color="auto"/>
              <w:left w:val="single" w:sz="6" w:space="0" w:color="auto"/>
              <w:bottom w:val="single" w:sz="6" w:space="0" w:color="auto"/>
              <w:right w:val="single" w:sz="6" w:space="0" w:color="auto"/>
            </w:tcBorders>
            <w:vAlign w:val="center"/>
          </w:tcPr>
          <w:p w14:paraId="189F1344" w14:textId="77777777" w:rsidR="00CB2057" w:rsidRPr="00422200" w:rsidRDefault="00CB2057" w:rsidP="0022153E">
            <w:pPr>
              <w:spacing w:after="200" w:line="276" w:lineRule="auto"/>
              <w:rPr>
                <w:rFonts w:eastAsia="PMingLiU"/>
                <w:lang w:eastAsia="zh-TW"/>
              </w:rPr>
            </w:pPr>
            <w:r w:rsidRPr="00422200">
              <w:rPr>
                <w:rFonts w:eastAsia="PMingLiU"/>
                <w:lang w:eastAsia="zh-TW"/>
              </w:rPr>
              <w:t>WT_50</w:t>
            </w:r>
          </w:p>
        </w:tc>
        <w:tc>
          <w:tcPr>
            <w:tcW w:w="1242" w:type="dxa"/>
            <w:tcBorders>
              <w:top w:val="single" w:sz="6" w:space="0" w:color="auto"/>
              <w:left w:val="single" w:sz="6" w:space="0" w:color="auto"/>
              <w:bottom w:val="single" w:sz="6" w:space="0" w:color="auto"/>
              <w:right w:val="single" w:sz="6" w:space="0" w:color="auto"/>
            </w:tcBorders>
          </w:tcPr>
          <w:p w14:paraId="29B2D239" w14:textId="77777777" w:rsidR="00CB2057" w:rsidRPr="00422200" w:rsidRDefault="00CB2057" w:rsidP="0022153E">
            <w:r w:rsidRPr="00422200">
              <w:rPr>
                <w:rFonts w:eastAsiaTheme="minorEastAsia"/>
                <w:color w:val="262626"/>
                <w:lang w:eastAsia="zh-CN"/>
              </w:rPr>
              <w:t>1.00000</w:t>
            </w:r>
          </w:p>
        </w:tc>
        <w:tc>
          <w:tcPr>
            <w:tcW w:w="1242" w:type="dxa"/>
            <w:tcBorders>
              <w:top w:val="single" w:sz="6" w:space="0" w:color="auto"/>
              <w:left w:val="single" w:sz="6" w:space="0" w:color="auto"/>
              <w:bottom w:val="single" w:sz="6" w:space="0" w:color="auto"/>
              <w:right w:val="single" w:sz="6" w:space="0" w:color="auto"/>
            </w:tcBorders>
          </w:tcPr>
          <w:p w14:paraId="4C37A93A" w14:textId="77777777" w:rsidR="00CB2057" w:rsidRPr="00422200" w:rsidRDefault="00CB2057" w:rsidP="0022153E">
            <w:r w:rsidRPr="00422200">
              <w:rPr>
                <w:rFonts w:eastAsiaTheme="minorEastAsia"/>
                <w:color w:val="262626"/>
                <w:lang w:eastAsia="zh-CN"/>
              </w:rPr>
              <w:t>0.00000</w:t>
            </w:r>
          </w:p>
        </w:tc>
        <w:tc>
          <w:tcPr>
            <w:tcW w:w="1242" w:type="dxa"/>
            <w:tcBorders>
              <w:top w:val="single" w:sz="6" w:space="0" w:color="auto"/>
              <w:left w:val="single" w:sz="6" w:space="0" w:color="auto"/>
              <w:bottom w:val="single" w:sz="6" w:space="0" w:color="auto"/>
              <w:right w:val="single" w:sz="6" w:space="0" w:color="auto"/>
            </w:tcBorders>
          </w:tcPr>
          <w:p w14:paraId="0E63EBB7" w14:textId="77777777" w:rsidR="00CB2057" w:rsidRPr="00422200" w:rsidRDefault="00CB2057" w:rsidP="0022153E">
            <w:r w:rsidRPr="00422200">
              <w:rPr>
                <w:rFonts w:eastAsiaTheme="minorEastAsia"/>
                <w:color w:val="262626"/>
                <w:lang w:eastAsia="zh-CN"/>
              </w:rPr>
              <w:t>0.72407</w:t>
            </w:r>
          </w:p>
        </w:tc>
        <w:tc>
          <w:tcPr>
            <w:tcW w:w="1242" w:type="dxa"/>
            <w:tcBorders>
              <w:top w:val="single" w:sz="6" w:space="0" w:color="auto"/>
              <w:left w:val="single" w:sz="6" w:space="0" w:color="auto"/>
              <w:bottom w:val="single" w:sz="6" w:space="0" w:color="auto"/>
              <w:right w:val="single" w:sz="12" w:space="0" w:color="auto"/>
            </w:tcBorders>
          </w:tcPr>
          <w:p w14:paraId="2A56968F" w14:textId="77777777" w:rsidR="00CB2057" w:rsidRPr="00422200" w:rsidRDefault="00CB2057" w:rsidP="0022153E">
            <w:r w:rsidRPr="00422200">
              <w:rPr>
                <w:rFonts w:eastAsiaTheme="minorEastAsia"/>
                <w:color w:val="262626"/>
                <w:lang w:eastAsia="zh-CN"/>
              </w:rPr>
              <w:t>0.00000</w:t>
            </w:r>
          </w:p>
        </w:tc>
      </w:tr>
      <w:tr w:rsidR="00CB2057" w14:paraId="1F056314" w14:textId="77777777" w:rsidTr="0022153E">
        <w:trPr>
          <w:trHeight w:hRule="exact" w:val="432"/>
        </w:trPr>
        <w:tc>
          <w:tcPr>
            <w:tcW w:w="1404" w:type="dxa"/>
            <w:vMerge/>
            <w:tcBorders>
              <w:top w:val="single" w:sz="6" w:space="0" w:color="auto"/>
              <w:left w:val="single" w:sz="12" w:space="0" w:color="auto"/>
              <w:bottom w:val="single" w:sz="6" w:space="0" w:color="auto"/>
              <w:right w:val="single" w:sz="6" w:space="0" w:color="auto"/>
            </w:tcBorders>
          </w:tcPr>
          <w:p w14:paraId="21E867CC" w14:textId="77777777" w:rsidR="00CB2057" w:rsidRDefault="00CB2057" w:rsidP="0022153E">
            <w:pPr>
              <w:spacing w:after="200" w:line="276" w:lineRule="auto"/>
              <w:jc w:val="both"/>
              <w:rPr>
                <w:rFonts w:eastAsia="PMingLiU"/>
                <w:lang w:eastAsia="zh-TW"/>
              </w:rPr>
            </w:pPr>
          </w:p>
        </w:tc>
        <w:tc>
          <w:tcPr>
            <w:tcW w:w="1478" w:type="dxa"/>
            <w:tcBorders>
              <w:top w:val="single" w:sz="6" w:space="0" w:color="auto"/>
              <w:left w:val="single" w:sz="6" w:space="0" w:color="auto"/>
              <w:bottom w:val="single" w:sz="6" w:space="0" w:color="auto"/>
              <w:right w:val="single" w:sz="6" w:space="0" w:color="auto"/>
            </w:tcBorders>
            <w:vAlign w:val="center"/>
          </w:tcPr>
          <w:p w14:paraId="6BE2CE41" w14:textId="77777777" w:rsidR="00CB2057" w:rsidRPr="00422200" w:rsidRDefault="00CB2057" w:rsidP="0022153E">
            <w:pPr>
              <w:spacing w:after="200" w:line="276" w:lineRule="auto"/>
              <w:rPr>
                <w:rFonts w:eastAsia="PMingLiU"/>
                <w:lang w:eastAsia="zh-TW"/>
              </w:rPr>
            </w:pPr>
            <w:r w:rsidRPr="00422200">
              <w:rPr>
                <w:rFonts w:eastAsia="PMingLiU"/>
                <w:lang w:eastAsia="zh-TW"/>
              </w:rPr>
              <w:t>374</w:t>
            </w:r>
          </w:p>
        </w:tc>
        <w:tc>
          <w:tcPr>
            <w:tcW w:w="1242" w:type="dxa"/>
            <w:tcBorders>
              <w:top w:val="single" w:sz="6" w:space="0" w:color="auto"/>
              <w:left w:val="single" w:sz="6" w:space="0" w:color="auto"/>
              <w:bottom w:val="single" w:sz="6" w:space="0" w:color="auto"/>
              <w:right w:val="single" w:sz="6" w:space="0" w:color="auto"/>
            </w:tcBorders>
            <w:vAlign w:val="center"/>
          </w:tcPr>
          <w:p w14:paraId="770F88F3" w14:textId="77777777" w:rsidR="00CB2057" w:rsidRPr="00422200" w:rsidRDefault="00CB2057" w:rsidP="0022153E">
            <w:pPr>
              <w:spacing w:after="200" w:line="276" w:lineRule="auto"/>
              <w:rPr>
                <w:rFonts w:eastAsia="PMingLiU"/>
                <w:lang w:eastAsia="zh-TW"/>
              </w:rPr>
            </w:pPr>
            <w:r w:rsidRPr="00422200">
              <w:rPr>
                <w:rFonts w:eastAsia="PMingLiU"/>
                <w:lang w:eastAsia="zh-TW"/>
              </w:rPr>
              <w:t>WT_5000</w:t>
            </w:r>
          </w:p>
        </w:tc>
        <w:tc>
          <w:tcPr>
            <w:tcW w:w="1242" w:type="dxa"/>
            <w:tcBorders>
              <w:top w:val="single" w:sz="6" w:space="0" w:color="auto"/>
              <w:left w:val="single" w:sz="6" w:space="0" w:color="auto"/>
              <w:bottom w:val="single" w:sz="6" w:space="0" w:color="auto"/>
              <w:right w:val="single" w:sz="6" w:space="0" w:color="auto"/>
            </w:tcBorders>
          </w:tcPr>
          <w:p w14:paraId="2A05BD80" w14:textId="77777777" w:rsidR="00CB2057" w:rsidRPr="00422200" w:rsidRDefault="00CB2057" w:rsidP="0022153E">
            <w:r w:rsidRPr="00422200">
              <w:rPr>
                <w:rFonts w:eastAsiaTheme="minorEastAsia"/>
                <w:color w:val="262626"/>
                <w:lang w:eastAsia="zh-CN"/>
              </w:rPr>
              <w:t>0.00000</w:t>
            </w:r>
          </w:p>
        </w:tc>
        <w:tc>
          <w:tcPr>
            <w:tcW w:w="1242" w:type="dxa"/>
            <w:tcBorders>
              <w:top w:val="single" w:sz="6" w:space="0" w:color="auto"/>
              <w:left w:val="single" w:sz="6" w:space="0" w:color="auto"/>
              <w:bottom w:val="single" w:sz="6" w:space="0" w:color="auto"/>
              <w:right w:val="single" w:sz="6" w:space="0" w:color="auto"/>
            </w:tcBorders>
          </w:tcPr>
          <w:p w14:paraId="3943AEA4" w14:textId="77777777" w:rsidR="00CB2057" w:rsidRPr="00422200" w:rsidRDefault="00CB2057" w:rsidP="0022153E">
            <w:r w:rsidRPr="00422200">
              <w:rPr>
                <w:rFonts w:eastAsiaTheme="minorEastAsia"/>
                <w:color w:val="262626"/>
                <w:lang w:eastAsia="zh-CN"/>
              </w:rPr>
              <w:t>1.00000</w:t>
            </w:r>
          </w:p>
        </w:tc>
        <w:tc>
          <w:tcPr>
            <w:tcW w:w="1242" w:type="dxa"/>
            <w:tcBorders>
              <w:top w:val="single" w:sz="6" w:space="0" w:color="auto"/>
              <w:left w:val="single" w:sz="6" w:space="0" w:color="auto"/>
              <w:bottom w:val="single" w:sz="6" w:space="0" w:color="auto"/>
              <w:right w:val="single" w:sz="6" w:space="0" w:color="auto"/>
            </w:tcBorders>
          </w:tcPr>
          <w:p w14:paraId="748FACEE" w14:textId="77777777" w:rsidR="00CB2057" w:rsidRPr="00422200" w:rsidRDefault="00CB2057" w:rsidP="0022153E">
            <w:r w:rsidRPr="00422200">
              <w:rPr>
                <w:rFonts w:eastAsiaTheme="minorEastAsia"/>
                <w:color w:val="262626"/>
                <w:lang w:eastAsia="zh-CN"/>
              </w:rPr>
              <w:t>0.00000</w:t>
            </w:r>
          </w:p>
        </w:tc>
        <w:tc>
          <w:tcPr>
            <w:tcW w:w="1242" w:type="dxa"/>
            <w:tcBorders>
              <w:top w:val="single" w:sz="6" w:space="0" w:color="auto"/>
              <w:left w:val="single" w:sz="6" w:space="0" w:color="auto"/>
              <w:bottom w:val="single" w:sz="6" w:space="0" w:color="auto"/>
              <w:right w:val="single" w:sz="12" w:space="0" w:color="auto"/>
            </w:tcBorders>
          </w:tcPr>
          <w:p w14:paraId="46EA211E" w14:textId="77777777" w:rsidR="00CB2057" w:rsidRPr="00422200" w:rsidRDefault="00CB2057" w:rsidP="0022153E">
            <w:r w:rsidRPr="00422200">
              <w:rPr>
                <w:rFonts w:eastAsiaTheme="minorEastAsia"/>
                <w:color w:val="262626"/>
                <w:lang w:eastAsia="zh-CN"/>
              </w:rPr>
              <w:t>0.00028</w:t>
            </w:r>
          </w:p>
        </w:tc>
      </w:tr>
      <w:tr w:rsidR="00CB2057" w14:paraId="270A678A" w14:textId="77777777" w:rsidTr="0022153E">
        <w:trPr>
          <w:trHeight w:hRule="exact" w:val="432"/>
        </w:trPr>
        <w:tc>
          <w:tcPr>
            <w:tcW w:w="1404" w:type="dxa"/>
            <w:vMerge/>
            <w:tcBorders>
              <w:top w:val="single" w:sz="6" w:space="0" w:color="auto"/>
              <w:left w:val="single" w:sz="12" w:space="0" w:color="auto"/>
              <w:bottom w:val="single" w:sz="6" w:space="0" w:color="auto"/>
              <w:right w:val="single" w:sz="6" w:space="0" w:color="auto"/>
            </w:tcBorders>
          </w:tcPr>
          <w:p w14:paraId="2CB6AE50" w14:textId="77777777" w:rsidR="00CB2057" w:rsidRDefault="00CB2057" w:rsidP="0022153E">
            <w:pPr>
              <w:spacing w:after="200" w:line="276" w:lineRule="auto"/>
              <w:jc w:val="both"/>
              <w:rPr>
                <w:rFonts w:eastAsia="PMingLiU"/>
                <w:lang w:eastAsia="zh-TW"/>
              </w:rPr>
            </w:pPr>
          </w:p>
        </w:tc>
        <w:tc>
          <w:tcPr>
            <w:tcW w:w="1478" w:type="dxa"/>
            <w:tcBorders>
              <w:top w:val="single" w:sz="6" w:space="0" w:color="auto"/>
              <w:left w:val="single" w:sz="6" w:space="0" w:color="auto"/>
              <w:bottom w:val="single" w:sz="6" w:space="0" w:color="auto"/>
              <w:right w:val="single" w:sz="6" w:space="0" w:color="auto"/>
            </w:tcBorders>
            <w:vAlign w:val="center"/>
          </w:tcPr>
          <w:p w14:paraId="774A07CE" w14:textId="77777777" w:rsidR="00CB2057" w:rsidRPr="00422200" w:rsidRDefault="00CB2057" w:rsidP="0022153E">
            <w:pPr>
              <w:spacing w:after="200" w:line="276" w:lineRule="auto"/>
              <w:rPr>
                <w:rFonts w:eastAsia="PMingLiU"/>
                <w:lang w:eastAsia="zh-TW"/>
              </w:rPr>
            </w:pPr>
            <w:r w:rsidRPr="00422200">
              <w:rPr>
                <w:rFonts w:eastAsia="PMingLiU"/>
                <w:lang w:eastAsia="zh-TW"/>
              </w:rPr>
              <w:t>98</w:t>
            </w:r>
          </w:p>
        </w:tc>
        <w:tc>
          <w:tcPr>
            <w:tcW w:w="1242" w:type="dxa"/>
            <w:tcBorders>
              <w:top w:val="single" w:sz="6" w:space="0" w:color="auto"/>
              <w:left w:val="single" w:sz="6" w:space="0" w:color="auto"/>
              <w:bottom w:val="single" w:sz="6" w:space="0" w:color="auto"/>
              <w:right w:val="single" w:sz="6" w:space="0" w:color="auto"/>
            </w:tcBorders>
            <w:vAlign w:val="center"/>
          </w:tcPr>
          <w:p w14:paraId="6E1A5462" w14:textId="77777777" w:rsidR="00CB2057" w:rsidRPr="00422200" w:rsidRDefault="00CB2057" w:rsidP="0022153E">
            <w:pPr>
              <w:spacing w:after="200" w:line="276" w:lineRule="auto"/>
              <w:rPr>
                <w:rFonts w:eastAsia="PMingLiU"/>
                <w:lang w:eastAsia="zh-TW"/>
              </w:rPr>
            </w:pPr>
            <w:r w:rsidRPr="00422200">
              <w:rPr>
                <w:rFonts w:eastAsia="PMingLiU"/>
                <w:lang w:eastAsia="zh-TW"/>
              </w:rPr>
              <w:t>HR_50</w:t>
            </w:r>
          </w:p>
        </w:tc>
        <w:tc>
          <w:tcPr>
            <w:tcW w:w="1242" w:type="dxa"/>
            <w:tcBorders>
              <w:top w:val="single" w:sz="6" w:space="0" w:color="auto"/>
              <w:left w:val="single" w:sz="6" w:space="0" w:color="auto"/>
              <w:bottom w:val="single" w:sz="6" w:space="0" w:color="auto"/>
              <w:right w:val="single" w:sz="6" w:space="0" w:color="auto"/>
            </w:tcBorders>
          </w:tcPr>
          <w:p w14:paraId="032418D5" w14:textId="77777777" w:rsidR="00CB2057" w:rsidRPr="00422200" w:rsidRDefault="00CB2057" w:rsidP="0022153E">
            <w:r w:rsidRPr="00422200">
              <w:rPr>
                <w:rFonts w:eastAsiaTheme="minorEastAsia"/>
                <w:color w:val="262626"/>
                <w:lang w:eastAsia="zh-CN"/>
              </w:rPr>
              <w:t>0.72407</w:t>
            </w:r>
          </w:p>
        </w:tc>
        <w:tc>
          <w:tcPr>
            <w:tcW w:w="1242" w:type="dxa"/>
            <w:tcBorders>
              <w:top w:val="single" w:sz="6" w:space="0" w:color="auto"/>
              <w:left w:val="single" w:sz="6" w:space="0" w:color="auto"/>
              <w:bottom w:val="single" w:sz="6" w:space="0" w:color="auto"/>
              <w:right w:val="single" w:sz="6" w:space="0" w:color="auto"/>
            </w:tcBorders>
          </w:tcPr>
          <w:p w14:paraId="1AD96625" w14:textId="77777777" w:rsidR="00CB2057" w:rsidRPr="00422200" w:rsidRDefault="00CB2057" w:rsidP="0022153E">
            <w:r w:rsidRPr="00422200">
              <w:rPr>
                <w:rFonts w:eastAsiaTheme="minorEastAsia"/>
                <w:color w:val="262626"/>
                <w:lang w:eastAsia="zh-CN"/>
              </w:rPr>
              <w:t>0.00000</w:t>
            </w:r>
          </w:p>
        </w:tc>
        <w:tc>
          <w:tcPr>
            <w:tcW w:w="1242" w:type="dxa"/>
            <w:tcBorders>
              <w:top w:val="single" w:sz="6" w:space="0" w:color="auto"/>
              <w:left w:val="single" w:sz="6" w:space="0" w:color="auto"/>
              <w:bottom w:val="single" w:sz="6" w:space="0" w:color="auto"/>
              <w:right w:val="single" w:sz="6" w:space="0" w:color="auto"/>
            </w:tcBorders>
          </w:tcPr>
          <w:p w14:paraId="213046DA" w14:textId="77777777" w:rsidR="00CB2057" w:rsidRPr="00422200" w:rsidRDefault="00CB2057" w:rsidP="0022153E">
            <w:r w:rsidRPr="00422200">
              <w:rPr>
                <w:rFonts w:eastAsiaTheme="minorEastAsia"/>
                <w:color w:val="262626"/>
                <w:lang w:eastAsia="zh-CN"/>
              </w:rPr>
              <w:t>1.00000</w:t>
            </w:r>
          </w:p>
        </w:tc>
        <w:tc>
          <w:tcPr>
            <w:tcW w:w="1242" w:type="dxa"/>
            <w:tcBorders>
              <w:top w:val="single" w:sz="6" w:space="0" w:color="auto"/>
              <w:left w:val="single" w:sz="6" w:space="0" w:color="auto"/>
              <w:bottom w:val="single" w:sz="6" w:space="0" w:color="auto"/>
              <w:right w:val="single" w:sz="12" w:space="0" w:color="auto"/>
            </w:tcBorders>
          </w:tcPr>
          <w:p w14:paraId="541AE685" w14:textId="77777777" w:rsidR="00CB2057" w:rsidRPr="00422200" w:rsidRDefault="00CB2057" w:rsidP="0022153E">
            <w:r w:rsidRPr="00422200">
              <w:rPr>
                <w:rFonts w:eastAsiaTheme="minorEastAsia"/>
                <w:color w:val="262626"/>
                <w:lang w:eastAsia="zh-CN"/>
              </w:rPr>
              <w:t>0.00003</w:t>
            </w:r>
          </w:p>
        </w:tc>
      </w:tr>
      <w:tr w:rsidR="00CB2057" w14:paraId="1457D48D" w14:textId="77777777" w:rsidTr="0022153E">
        <w:trPr>
          <w:trHeight w:hRule="exact" w:val="432"/>
        </w:trPr>
        <w:tc>
          <w:tcPr>
            <w:tcW w:w="1404" w:type="dxa"/>
            <w:vMerge/>
            <w:tcBorders>
              <w:top w:val="single" w:sz="6" w:space="0" w:color="auto"/>
              <w:left w:val="single" w:sz="12" w:space="0" w:color="auto"/>
              <w:bottom w:val="single" w:sz="12" w:space="0" w:color="auto"/>
              <w:right w:val="single" w:sz="6" w:space="0" w:color="auto"/>
            </w:tcBorders>
          </w:tcPr>
          <w:p w14:paraId="5532F033" w14:textId="77777777" w:rsidR="00CB2057" w:rsidRDefault="00CB2057" w:rsidP="0022153E">
            <w:pPr>
              <w:spacing w:after="200" w:line="276" w:lineRule="auto"/>
              <w:jc w:val="both"/>
              <w:rPr>
                <w:rFonts w:eastAsia="PMingLiU"/>
                <w:lang w:eastAsia="zh-TW"/>
              </w:rPr>
            </w:pPr>
          </w:p>
        </w:tc>
        <w:tc>
          <w:tcPr>
            <w:tcW w:w="1478" w:type="dxa"/>
            <w:tcBorders>
              <w:top w:val="single" w:sz="6" w:space="0" w:color="auto"/>
              <w:left w:val="single" w:sz="6" w:space="0" w:color="auto"/>
              <w:bottom w:val="single" w:sz="12" w:space="0" w:color="auto"/>
              <w:right w:val="single" w:sz="6" w:space="0" w:color="auto"/>
            </w:tcBorders>
            <w:vAlign w:val="center"/>
          </w:tcPr>
          <w:p w14:paraId="1E35B0EB" w14:textId="77777777" w:rsidR="00CB2057" w:rsidRPr="00422200" w:rsidRDefault="00CB2057" w:rsidP="0022153E">
            <w:pPr>
              <w:spacing w:after="200" w:line="276" w:lineRule="auto"/>
              <w:rPr>
                <w:rFonts w:eastAsia="PMingLiU"/>
                <w:lang w:eastAsia="zh-TW"/>
              </w:rPr>
            </w:pPr>
            <w:r w:rsidRPr="00422200">
              <w:rPr>
                <w:rFonts w:eastAsia="PMingLiU"/>
                <w:lang w:eastAsia="zh-TW"/>
              </w:rPr>
              <w:t>255</w:t>
            </w:r>
          </w:p>
        </w:tc>
        <w:tc>
          <w:tcPr>
            <w:tcW w:w="1242" w:type="dxa"/>
            <w:tcBorders>
              <w:top w:val="single" w:sz="6" w:space="0" w:color="auto"/>
              <w:left w:val="single" w:sz="6" w:space="0" w:color="auto"/>
              <w:bottom w:val="single" w:sz="12" w:space="0" w:color="auto"/>
              <w:right w:val="single" w:sz="6" w:space="0" w:color="auto"/>
            </w:tcBorders>
          </w:tcPr>
          <w:p w14:paraId="0CD0D96D" w14:textId="77777777" w:rsidR="00CB2057" w:rsidRPr="00422200" w:rsidRDefault="00CB2057" w:rsidP="0022153E">
            <w:pPr>
              <w:spacing w:after="200" w:line="276" w:lineRule="auto"/>
              <w:rPr>
                <w:rFonts w:eastAsia="PMingLiU"/>
                <w:lang w:eastAsia="zh-TW"/>
              </w:rPr>
            </w:pPr>
            <w:r w:rsidRPr="00422200">
              <w:rPr>
                <w:rFonts w:eastAsia="PMingLiU"/>
                <w:lang w:eastAsia="zh-TW"/>
              </w:rPr>
              <w:t>HR_5000</w:t>
            </w:r>
          </w:p>
        </w:tc>
        <w:tc>
          <w:tcPr>
            <w:tcW w:w="1242" w:type="dxa"/>
            <w:tcBorders>
              <w:top w:val="single" w:sz="6" w:space="0" w:color="auto"/>
              <w:left w:val="single" w:sz="6" w:space="0" w:color="auto"/>
              <w:bottom w:val="single" w:sz="12" w:space="0" w:color="auto"/>
              <w:right w:val="single" w:sz="6" w:space="0" w:color="auto"/>
            </w:tcBorders>
          </w:tcPr>
          <w:p w14:paraId="4331EAF6" w14:textId="77777777" w:rsidR="00CB2057" w:rsidRPr="00422200" w:rsidRDefault="00CB2057" w:rsidP="0022153E">
            <w:r w:rsidRPr="00422200">
              <w:rPr>
                <w:rFonts w:eastAsiaTheme="minorEastAsia"/>
                <w:color w:val="262626"/>
                <w:lang w:eastAsia="zh-CN"/>
              </w:rPr>
              <w:t>0.00000</w:t>
            </w:r>
          </w:p>
        </w:tc>
        <w:tc>
          <w:tcPr>
            <w:tcW w:w="1242" w:type="dxa"/>
            <w:tcBorders>
              <w:top w:val="single" w:sz="6" w:space="0" w:color="auto"/>
              <w:left w:val="single" w:sz="6" w:space="0" w:color="auto"/>
              <w:bottom w:val="single" w:sz="12" w:space="0" w:color="auto"/>
              <w:right w:val="single" w:sz="6" w:space="0" w:color="auto"/>
            </w:tcBorders>
          </w:tcPr>
          <w:p w14:paraId="6D0FBA54" w14:textId="77777777" w:rsidR="00CB2057" w:rsidRPr="00422200" w:rsidRDefault="00CB2057" w:rsidP="0022153E">
            <w:r w:rsidRPr="00422200">
              <w:rPr>
                <w:rFonts w:eastAsiaTheme="minorEastAsia"/>
                <w:color w:val="262626"/>
                <w:lang w:eastAsia="zh-CN"/>
              </w:rPr>
              <w:t>0.00028</w:t>
            </w:r>
          </w:p>
        </w:tc>
        <w:tc>
          <w:tcPr>
            <w:tcW w:w="1242" w:type="dxa"/>
            <w:tcBorders>
              <w:top w:val="single" w:sz="6" w:space="0" w:color="auto"/>
              <w:left w:val="single" w:sz="6" w:space="0" w:color="auto"/>
              <w:bottom w:val="single" w:sz="12" w:space="0" w:color="auto"/>
              <w:right w:val="single" w:sz="6" w:space="0" w:color="auto"/>
            </w:tcBorders>
          </w:tcPr>
          <w:p w14:paraId="0F6C15FD" w14:textId="77777777" w:rsidR="00CB2057" w:rsidRPr="00422200" w:rsidRDefault="00CB2057" w:rsidP="0022153E">
            <w:r w:rsidRPr="00422200">
              <w:rPr>
                <w:rFonts w:eastAsiaTheme="minorEastAsia"/>
                <w:color w:val="262626"/>
                <w:lang w:eastAsia="zh-CN"/>
              </w:rPr>
              <w:t>0.00003</w:t>
            </w:r>
          </w:p>
        </w:tc>
        <w:tc>
          <w:tcPr>
            <w:tcW w:w="1242" w:type="dxa"/>
            <w:tcBorders>
              <w:top w:val="single" w:sz="6" w:space="0" w:color="auto"/>
              <w:left w:val="single" w:sz="6" w:space="0" w:color="auto"/>
              <w:bottom w:val="single" w:sz="12" w:space="0" w:color="auto"/>
              <w:right w:val="single" w:sz="12" w:space="0" w:color="auto"/>
            </w:tcBorders>
          </w:tcPr>
          <w:p w14:paraId="40944CEC" w14:textId="77777777" w:rsidR="00CB2057" w:rsidRPr="00422200" w:rsidRDefault="00CB2057" w:rsidP="0022153E">
            <w:r w:rsidRPr="00422200">
              <w:rPr>
                <w:rFonts w:eastAsiaTheme="minorEastAsia"/>
                <w:color w:val="262626"/>
                <w:lang w:eastAsia="zh-CN"/>
              </w:rPr>
              <w:t>1.00000</w:t>
            </w:r>
          </w:p>
        </w:tc>
      </w:tr>
      <w:tr w:rsidR="00CB2057" w14:paraId="723E6CFF" w14:textId="77777777" w:rsidTr="0022153E">
        <w:trPr>
          <w:trHeight w:hRule="exact" w:val="432"/>
        </w:trPr>
        <w:tc>
          <w:tcPr>
            <w:tcW w:w="1404" w:type="dxa"/>
            <w:vMerge w:val="restart"/>
            <w:tcBorders>
              <w:top w:val="single" w:sz="12" w:space="0" w:color="auto"/>
              <w:left w:val="single" w:sz="12" w:space="0" w:color="auto"/>
              <w:right w:val="single" w:sz="6" w:space="0" w:color="auto"/>
            </w:tcBorders>
            <w:vAlign w:val="center"/>
          </w:tcPr>
          <w:p w14:paraId="0881DE66" w14:textId="77777777" w:rsidR="00CB2057" w:rsidRPr="00617489" w:rsidRDefault="00CB2057" w:rsidP="0022153E">
            <w:pPr>
              <w:spacing w:after="200" w:line="276" w:lineRule="auto"/>
              <w:jc w:val="center"/>
              <w:rPr>
                <w:rFonts w:eastAsia="PMingLiU"/>
                <w:b/>
                <w:lang w:eastAsia="zh-TW"/>
              </w:rPr>
            </w:pPr>
            <w:r>
              <w:rPr>
                <w:rFonts w:eastAsia="PMingLiU"/>
                <w:b/>
                <w:lang w:eastAsia="zh-TW"/>
              </w:rPr>
              <w:t>Start point</w:t>
            </w:r>
          </w:p>
        </w:tc>
        <w:tc>
          <w:tcPr>
            <w:tcW w:w="1478" w:type="dxa"/>
            <w:tcBorders>
              <w:top w:val="single" w:sz="12" w:space="0" w:color="auto"/>
              <w:left w:val="single" w:sz="6" w:space="0" w:color="auto"/>
              <w:bottom w:val="single" w:sz="6" w:space="0" w:color="auto"/>
              <w:right w:val="single" w:sz="6" w:space="0" w:color="auto"/>
            </w:tcBorders>
            <w:vAlign w:val="center"/>
          </w:tcPr>
          <w:p w14:paraId="793D92DE" w14:textId="77777777" w:rsidR="00CB2057" w:rsidRPr="00422200" w:rsidRDefault="00CB2057" w:rsidP="0022153E">
            <w:pPr>
              <w:spacing w:after="200" w:line="276" w:lineRule="auto"/>
              <w:rPr>
                <w:rFonts w:eastAsia="PMingLiU"/>
                <w:lang w:eastAsia="zh-TW"/>
              </w:rPr>
            </w:pPr>
            <w:r w:rsidRPr="00422200">
              <w:rPr>
                <w:rFonts w:eastAsia="PMingLiU"/>
                <w:lang w:eastAsia="zh-TW"/>
              </w:rPr>
              <w:t>Sample size</w:t>
            </w:r>
          </w:p>
        </w:tc>
        <w:tc>
          <w:tcPr>
            <w:tcW w:w="1242" w:type="dxa"/>
            <w:tcBorders>
              <w:top w:val="single" w:sz="12" w:space="0" w:color="auto"/>
              <w:left w:val="single" w:sz="6" w:space="0" w:color="auto"/>
              <w:bottom w:val="single" w:sz="6" w:space="0" w:color="auto"/>
              <w:right w:val="single" w:sz="6" w:space="0" w:color="auto"/>
            </w:tcBorders>
            <w:vAlign w:val="center"/>
          </w:tcPr>
          <w:p w14:paraId="4A38481B" w14:textId="77777777" w:rsidR="00CB2057" w:rsidRPr="00422200" w:rsidRDefault="00CB2057" w:rsidP="0022153E">
            <w:pPr>
              <w:spacing w:after="200" w:line="276" w:lineRule="auto"/>
              <w:rPr>
                <w:rFonts w:eastAsia="PMingLiU"/>
                <w:lang w:eastAsia="zh-TW"/>
              </w:rPr>
            </w:pPr>
          </w:p>
        </w:tc>
        <w:tc>
          <w:tcPr>
            <w:tcW w:w="1242" w:type="dxa"/>
            <w:tcBorders>
              <w:top w:val="single" w:sz="12" w:space="0" w:color="auto"/>
              <w:left w:val="single" w:sz="6" w:space="0" w:color="auto"/>
              <w:bottom w:val="single" w:sz="6" w:space="0" w:color="auto"/>
              <w:right w:val="single" w:sz="6" w:space="0" w:color="auto"/>
            </w:tcBorders>
            <w:vAlign w:val="center"/>
          </w:tcPr>
          <w:p w14:paraId="6C331E94" w14:textId="77777777" w:rsidR="00CB2057" w:rsidRPr="00422200" w:rsidRDefault="00CB2057" w:rsidP="0022153E">
            <w:pPr>
              <w:spacing w:after="200" w:line="276" w:lineRule="auto"/>
              <w:rPr>
                <w:rFonts w:eastAsia="PMingLiU"/>
                <w:lang w:eastAsia="zh-TW"/>
              </w:rPr>
            </w:pPr>
            <w:r w:rsidRPr="00422200">
              <w:rPr>
                <w:rFonts w:eastAsia="PMingLiU"/>
                <w:lang w:eastAsia="zh-TW"/>
              </w:rPr>
              <w:t>101</w:t>
            </w:r>
          </w:p>
        </w:tc>
        <w:tc>
          <w:tcPr>
            <w:tcW w:w="1242" w:type="dxa"/>
            <w:tcBorders>
              <w:top w:val="single" w:sz="12" w:space="0" w:color="auto"/>
              <w:left w:val="single" w:sz="6" w:space="0" w:color="auto"/>
              <w:bottom w:val="single" w:sz="6" w:space="0" w:color="auto"/>
              <w:right w:val="single" w:sz="6" w:space="0" w:color="auto"/>
            </w:tcBorders>
            <w:vAlign w:val="center"/>
          </w:tcPr>
          <w:p w14:paraId="00290DC1" w14:textId="77777777" w:rsidR="00CB2057" w:rsidRPr="00422200" w:rsidRDefault="00CB2057" w:rsidP="0022153E">
            <w:pPr>
              <w:spacing w:after="200" w:line="276" w:lineRule="auto"/>
              <w:rPr>
                <w:rFonts w:eastAsia="PMingLiU"/>
                <w:lang w:eastAsia="zh-TW"/>
              </w:rPr>
            </w:pPr>
            <w:r w:rsidRPr="00422200">
              <w:rPr>
                <w:rFonts w:eastAsia="PMingLiU"/>
                <w:lang w:eastAsia="zh-TW"/>
              </w:rPr>
              <w:t>374</w:t>
            </w:r>
          </w:p>
        </w:tc>
        <w:tc>
          <w:tcPr>
            <w:tcW w:w="1242" w:type="dxa"/>
            <w:tcBorders>
              <w:top w:val="single" w:sz="12" w:space="0" w:color="auto"/>
              <w:left w:val="single" w:sz="6" w:space="0" w:color="auto"/>
              <w:bottom w:val="single" w:sz="6" w:space="0" w:color="auto"/>
              <w:right w:val="single" w:sz="6" w:space="0" w:color="auto"/>
            </w:tcBorders>
            <w:vAlign w:val="center"/>
          </w:tcPr>
          <w:p w14:paraId="42014D80" w14:textId="77777777" w:rsidR="00CB2057" w:rsidRPr="00422200" w:rsidRDefault="00CB2057" w:rsidP="0022153E">
            <w:pPr>
              <w:spacing w:after="200" w:line="276" w:lineRule="auto"/>
              <w:rPr>
                <w:rFonts w:eastAsia="PMingLiU"/>
                <w:lang w:eastAsia="zh-TW"/>
              </w:rPr>
            </w:pPr>
            <w:r w:rsidRPr="00422200">
              <w:rPr>
                <w:rFonts w:eastAsia="PMingLiU"/>
                <w:lang w:eastAsia="zh-TW"/>
              </w:rPr>
              <w:t>98</w:t>
            </w:r>
          </w:p>
        </w:tc>
        <w:tc>
          <w:tcPr>
            <w:tcW w:w="1242" w:type="dxa"/>
            <w:tcBorders>
              <w:top w:val="single" w:sz="12" w:space="0" w:color="auto"/>
              <w:left w:val="single" w:sz="6" w:space="0" w:color="auto"/>
              <w:bottom w:val="single" w:sz="6" w:space="0" w:color="auto"/>
              <w:right w:val="single" w:sz="12" w:space="0" w:color="auto"/>
            </w:tcBorders>
          </w:tcPr>
          <w:p w14:paraId="4706FDAB" w14:textId="77777777" w:rsidR="00CB2057" w:rsidRPr="00422200" w:rsidRDefault="00CB2057" w:rsidP="0022153E">
            <w:pPr>
              <w:spacing w:after="200" w:line="276" w:lineRule="auto"/>
              <w:rPr>
                <w:rFonts w:eastAsia="PMingLiU"/>
                <w:lang w:eastAsia="zh-TW"/>
              </w:rPr>
            </w:pPr>
            <w:r w:rsidRPr="00422200">
              <w:rPr>
                <w:rFonts w:eastAsia="PMingLiU"/>
                <w:lang w:eastAsia="zh-TW"/>
              </w:rPr>
              <w:t>255</w:t>
            </w:r>
          </w:p>
        </w:tc>
      </w:tr>
      <w:tr w:rsidR="00CB2057" w14:paraId="6A2E88C8" w14:textId="77777777" w:rsidTr="0022153E">
        <w:trPr>
          <w:trHeight w:hRule="exact" w:val="432"/>
        </w:trPr>
        <w:tc>
          <w:tcPr>
            <w:tcW w:w="1404" w:type="dxa"/>
            <w:vMerge/>
            <w:tcBorders>
              <w:left w:val="single" w:sz="12" w:space="0" w:color="auto"/>
              <w:right w:val="single" w:sz="6" w:space="0" w:color="auto"/>
            </w:tcBorders>
            <w:vAlign w:val="center"/>
          </w:tcPr>
          <w:p w14:paraId="5FE877B5" w14:textId="77777777" w:rsidR="00CB2057" w:rsidRPr="00617489" w:rsidRDefault="00CB2057" w:rsidP="0022153E">
            <w:pPr>
              <w:spacing w:after="200" w:line="276" w:lineRule="auto"/>
              <w:jc w:val="center"/>
              <w:rPr>
                <w:rFonts w:eastAsia="PMingLiU"/>
                <w:b/>
                <w:lang w:eastAsia="zh-TW"/>
              </w:rPr>
            </w:pPr>
          </w:p>
        </w:tc>
        <w:tc>
          <w:tcPr>
            <w:tcW w:w="1478" w:type="dxa"/>
            <w:tcBorders>
              <w:top w:val="single" w:sz="12" w:space="0" w:color="auto"/>
              <w:left w:val="single" w:sz="6" w:space="0" w:color="auto"/>
              <w:bottom w:val="single" w:sz="6" w:space="0" w:color="auto"/>
              <w:right w:val="single" w:sz="6" w:space="0" w:color="auto"/>
            </w:tcBorders>
            <w:vAlign w:val="center"/>
          </w:tcPr>
          <w:p w14:paraId="74454B5E" w14:textId="77777777" w:rsidR="00CB2057" w:rsidRPr="00422200" w:rsidRDefault="00CB2057" w:rsidP="0022153E">
            <w:pPr>
              <w:spacing w:after="200" w:line="276" w:lineRule="auto"/>
              <w:rPr>
                <w:rFonts w:eastAsia="PMingLiU"/>
                <w:lang w:eastAsia="zh-TW"/>
              </w:rPr>
            </w:pPr>
          </w:p>
        </w:tc>
        <w:tc>
          <w:tcPr>
            <w:tcW w:w="1242" w:type="dxa"/>
            <w:tcBorders>
              <w:top w:val="single" w:sz="12" w:space="0" w:color="auto"/>
              <w:left w:val="single" w:sz="6" w:space="0" w:color="auto"/>
              <w:bottom w:val="single" w:sz="6" w:space="0" w:color="auto"/>
              <w:right w:val="single" w:sz="6" w:space="0" w:color="auto"/>
            </w:tcBorders>
            <w:vAlign w:val="center"/>
          </w:tcPr>
          <w:p w14:paraId="21695594" w14:textId="77777777" w:rsidR="00CB2057" w:rsidRPr="00422200" w:rsidRDefault="00CB2057" w:rsidP="0022153E">
            <w:pPr>
              <w:spacing w:after="200" w:line="276" w:lineRule="auto"/>
              <w:rPr>
                <w:rFonts w:eastAsia="PMingLiU"/>
                <w:lang w:eastAsia="zh-TW"/>
              </w:rPr>
            </w:pPr>
            <w:r w:rsidRPr="00422200">
              <w:rPr>
                <w:rFonts w:eastAsia="PMingLiU"/>
                <w:lang w:eastAsia="zh-TW"/>
              </w:rPr>
              <w:t>Group</w:t>
            </w:r>
          </w:p>
        </w:tc>
        <w:tc>
          <w:tcPr>
            <w:tcW w:w="1242" w:type="dxa"/>
            <w:tcBorders>
              <w:top w:val="single" w:sz="12" w:space="0" w:color="auto"/>
              <w:left w:val="single" w:sz="6" w:space="0" w:color="auto"/>
              <w:bottom w:val="single" w:sz="6" w:space="0" w:color="auto"/>
              <w:right w:val="single" w:sz="6" w:space="0" w:color="auto"/>
            </w:tcBorders>
            <w:vAlign w:val="center"/>
          </w:tcPr>
          <w:p w14:paraId="6104CF21" w14:textId="77777777" w:rsidR="00CB2057" w:rsidRPr="00422200" w:rsidRDefault="00CB2057" w:rsidP="0022153E">
            <w:pPr>
              <w:spacing w:after="200" w:line="276" w:lineRule="auto"/>
              <w:rPr>
                <w:rFonts w:eastAsia="PMingLiU"/>
                <w:lang w:eastAsia="zh-TW"/>
              </w:rPr>
            </w:pPr>
            <w:r w:rsidRPr="00422200">
              <w:rPr>
                <w:rFonts w:eastAsia="PMingLiU"/>
                <w:lang w:eastAsia="zh-TW"/>
              </w:rPr>
              <w:t>WT_50</w:t>
            </w:r>
          </w:p>
        </w:tc>
        <w:tc>
          <w:tcPr>
            <w:tcW w:w="1242" w:type="dxa"/>
            <w:tcBorders>
              <w:top w:val="single" w:sz="12" w:space="0" w:color="auto"/>
              <w:left w:val="single" w:sz="6" w:space="0" w:color="auto"/>
              <w:bottom w:val="single" w:sz="6" w:space="0" w:color="auto"/>
              <w:right w:val="single" w:sz="6" w:space="0" w:color="auto"/>
            </w:tcBorders>
            <w:vAlign w:val="center"/>
          </w:tcPr>
          <w:p w14:paraId="108AFFF4" w14:textId="77777777" w:rsidR="00CB2057" w:rsidRPr="00422200" w:rsidRDefault="00CB2057" w:rsidP="0022153E">
            <w:pPr>
              <w:spacing w:after="200" w:line="276" w:lineRule="auto"/>
              <w:rPr>
                <w:rFonts w:eastAsia="PMingLiU"/>
                <w:lang w:eastAsia="zh-TW"/>
              </w:rPr>
            </w:pPr>
            <w:r w:rsidRPr="00422200">
              <w:rPr>
                <w:rFonts w:eastAsia="PMingLiU"/>
                <w:lang w:eastAsia="zh-TW"/>
              </w:rPr>
              <w:t>WT_5000</w:t>
            </w:r>
          </w:p>
        </w:tc>
        <w:tc>
          <w:tcPr>
            <w:tcW w:w="1242" w:type="dxa"/>
            <w:tcBorders>
              <w:top w:val="single" w:sz="12" w:space="0" w:color="auto"/>
              <w:left w:val="single" w:sz="6" w:space="0" w:color="auto"/>
              <w:bottom w:val="single" w:sz="6" w:space="0" w:color="auto"/>
              <w:right w:val="single" w:sz="6" w:space="0" w:color="auto"/>
            </w:tcBorders>
            <w:vAlign w:val="center"/>
          </w:tcPr>
          <w:p w14:paraId="3F89FABF" w14:textId="77777777" w:rsidR="00CB2057" w:rsidRPr="00422200" w:rsidRDefault="00CB2057" w:rsidP="0022153E">
            <w:pPr>
              <w:spacing w:after="200" w:line="276" w:lineRule="auto"/>
              <w:rPr>
                <w:rFonts w:eastAsia="PMingLiU"/>
                <w:lang w:eastAsia="zh-TW"/>
              </w:rPr>
            </w:pPr>
            <w:r w:rsidRPr="00422200">
              <w:rPr>
                <w:rFonts w:eastAsia="PMingLiU"/>
                <w:lang w:eastAsia="zh-TW"/>
              </w:rPr>
              <w:t>HR_50</w:t>
            </w:r>
          </w:p>
        </w:tc>
        <w:tc>
          <w:tcPr>
            <w:tcW w:w="1242" w:type="dxa"/>
            <w:tcBorders>
              <w:top w:val="single" w:sz="12" w:space="0" w:color="auto"/>
              <w:left w:val="single" w:sz="6" w:space="0" w:color="auto"/>
              <w:bottom w:val="single" w:sz="6" w:space="0" w:color="auto"/>
              <w:right w:val="single" w:sz="12" w:space="0" w:color="auto"/>
            </w:tcBorders>
          </w:tcPr>
          <w:p w14:paraId="2B6559B0" w14:textId="77777777" w:rsidR="00CB2057" w:rsidRPr="00422200" w:rsidRDefault="00CB2057" w:rsidP="0022153E">
            <w:pPr>
              <w:spacing w:after="200" w:line="276" w:lineRule="auto"/>
              <w:rPr>
                <w:rFonts w:eastAsia="PMingLiU"/>
                <w:lang w:eastAsia="zh-TW"/>
              </w:rPr>
            </w:pPr>
            <w:r w:rsidRPr="00422200">
              <w:rPr>
                <w:rFonts w:eastAsia="PMingLiU"/>
                <w:lang w:eastAsia="zh-TW"/>
              </w:rPr>
              <w:t>HR_5000</w:t>
            </w:r>
          </w:p>
        </w:tc>
      </w:tr>
      <w:tr w:rsidR="00CB2057" w14:paraId="1CF1A7C1" w14:textId="77777777" w:rsidTr="0022153E">
        <w:trPr>
          <w:trHeight w:hRule="exact" w:val="432"/>
        </w:trPr>
        <w:tc>
          <w:tcPr>
            <w:tcW w:w="1404" w:type="dxa"/>
            <w:vMerge/>
            <w:tcBorders>
              <w:left w:val="single" w:sz="12" w:space="0" w:color="auto"/>
              <w:right w:val="single" w:sz="6" w:space="0" w:color="auto"/>
            </w:tcBorders>
            <w:vAlign w:val="center"/>
          </w:tcPr>
          <w:p w14:paraId="16424450" w14:textId="77777777" w:rsidR="00CB2057" w:rsidRPr="00617489" w:rsidRDefault="00CB2057" w:rsidP="0022153E">
            <w:pPr>
              <w:spacing w:after="200" w:line="276" w:lineRule="auto"/>
              <w:jc w:val="center"/>
              <w:rPr>
                <w:rFonts w:eastAsia="PMingLiU"/>
                <w:b/>
                <w:lang w:eastAsia="zh-TW"/>
              </w:rPr>
            </w:pPr>
          </w:p>
        </w:tc>
        <w:tc>
          <w:tcPr>
            <w:tcW w:w="1478" w:type="dxa"/>
            <w:tcBorders>
              <w:top w:val="single" w:sz="12" w:space="0" w:color="auto"/>
              <w:left w:val="single" w:sz="6" w:space="0" w:color="auto"/>
              <w:bottom w:val="single" w:sz="6" w:space="0" w:color="auto"/>
              <w:right w:val="single" w:sz="6" w:space="0" w:color="auto"/>
            </w:tcBorders>
            <w:vAlign w:val="center"/>
          </w:tcPr>
          <w:p w14:paraId="07437ADF" w14:textId="77777777" w:rsidR="00CB2057" w:rsidRPr="00422200" w:rsidRDefault="00CB2057" w:rsidP="0022153E">
            <w:pPr>
              <w:spacing w:after="200" w:line="276" w:lineRule="auto"/>
              <w:rPr>
                <w:rFonts w:eastAsia="PMingLiU"/>
                <w:lang w:eastAsia="zh-TW"/>
              </w:rPr>
            </w:pPr>
            <w:r w:rsidRPr="00422200">
              <w:rPr>
                <w:rFonts w:eastAsia="PMingLiU"/>
                <w:lang w:eastAsia="zh-TW"/>
              </w:rPr>
              <w:t>101</w:t>
            </w:r>
          </w:p>
        </w:tc>
        <w:tc>
          <w:tcPr>
            <w:tcW w:w="1242" w:type="dxa"/>
            <w:tcBorders>
              <w:top w:val="single" w:sz="12" w:space="0" w:color="auto"/>
              <w:left w:val="single" w:sz="6" w:space="0" w:color="auto"/>
              <w:bottom w:val="single" w:sz="6" w:space="0" w:color="auto"/>
              <w:right w:val="single" w:sz="6" w:space="0" w:color="auto"/>
            </w:tcBorders>
            <w:vAlign w:val="center"/>
          </w:tcPr>
          <w:p w14:paraId="42CD6D44" w14:textId="77777777" w:rsidR="00CB2057" w:rsidRPr="00422200" w:rsidRDefault="00CB2057" w:rsidP="0022153E">
            <w:pPr>
              <w:spacing w:after="200" w:line="276" w:lineRule="auto"/>
              <w:rPr>
                <w:rFonts w:eastAsia="PMingLiU"/>
                <w:lang w:eastAsia="zh-TW"/>
              </w:rPr>
            </w:pPr>
            <w:r w:rsidRPr="00422200">
              <w:rPr>
                <w:rFonts w:eastAsia="PMingLiU"/>
                <w:lang w:eastAsia="zh-TW"/>
              </w:rPr>
              <w:t>WT_50</w:t>
            </w:r>
          </w:p>
        </w:tc>
        <w:tc>
          <w:tcPr>
            <w:tcW w:w="1242" w:type="dxa"/>
            <w:tcBorders>
              <w:top w:val="single" w:sz="12" w:space="0" w:color="auto"/>
              <w:left w:val="single" w:sz="6" w:space="0" w:color="auto"/>
              <w:bottom w:val="single" w:sz="6" w:space="0" w:color="auto"/>
              <w:right w:val="single" w:sz="6" w:space="0" w:color="auto"/>
            </w:tcBorders>
          </w:tcPr>
          <w:p w14:paraId="5DE5A2A4" w14:textId="77777777" w:rsidR="00CB2057" w:rsidRPr="00422200" w:rsidRDefault="00CB2057" w:rsidP="0022153E">
            <w:pPr>
              <w:spacing w:after="200" w:line="276" w:lineRule="auto"/>
              <w:rPr>
                <w:rFonts w:eastAsia="PMingLiU"/>
                <w:lang w:eastAsia="zh-TW"/>
              </w:rPr>
            </w:pPr>
            <w:r w:rsidRPr="00422200">
              <w:rPr>
                <w:rFonts w:eastAsiaTheme="minorEastAsia"/>
                <w:color w:val="262626"/>
                <w:lang w:eastAsia="zh-CN"/>
              </w:rPr>
              <w:t>1.00000</w:t>
            </w:r>
          </w:p>
        </w:tc>
        <w:tc>
          <w:tcPr>
            <w:tcW w:w="1242" w:type="dxa"/>
            <w:tcBorders>
              <w:top w:val="single" w:sz="12" w:space="0" w:color="auto"/>
              <w:left w:val="single" w:sz="6" w:space="0" w:color="auto"/>
              <w:bottom w:val="single" w:sz="6" w:space="0" w:color="auto"/>
              <w:right w:val="single" w:sz="6" w:space="0" w:color="auto"/>
            </w:tcBorders>
          </w:tcPr>
          <w:p w14:paraId="4D9D5EB8" w14:textId="77777777" w:rsidR="00CB2057" w:rsidRPr="00422200" w:rsidRDefault="00CB2057" w:rsidP="0022153E">
            <w:pPr>
              <w:spacing w:after="200" w:line="276" w:lineRule="auto"/>
              <w:rPr>
                <w:rFonts w:eastAsia="PMingLiU"/>
                <w:lang w:eastAsia="zh-TW"/>
              </w:rPr>
            </w:pPr>
            <w:r w:rsidRPr="00422200">
              <w:rPr>
                <w:rFonts w:eastAsiaTheme="minorEastAsia"/>
                <w:color w:val="262626"/>
                <w:lang w:eastAsia="zh-CN"/>
              </w:rPr>
              <w:t>0.00000</w:t>
            </w:r>
          </w:p>
        </w:tc>
        <w:tc>
          <w:tcPr>
            <w:tcW w:w="1242" w:type="dxa"/>
            <w:tcBorders>
              <w:top w:val="single" w:sz="12" w:space="0" w:color="auto"/>
              <w:left w:val="single" w:sz="6" w:space="0" w:color="auto"/>
              <w:bottom w:val="single" w:sz="6" w:space="0" w:color="auto"/>
              <w:right w:val="single" w:sz="6" w:space="0" w:color="auto"/>
            </w:tcBorders>
          </w:tcPr>
          <w:p w14:paraId="29479D53" w14:textId="77777777" w:rsidR="00CB2057" w:rsidRPr="00422200" w:rsidRDefault="00CB2057" w:rsidP="0022153E">
            <w:pPr>
              <w:spacing w:after="200" w:line="276" w:lineRule="auto"/>
              <w:rPr>
                <w:rFonts w:eastAsia="PMingLiU"/>
                <w:lang w:eastAsia="zh-TW"/>
              </w:rPr>
            </w:pPr>
            <w:r w:rsidRPr="00422200">
              <w:rPr>
                <w:rFonts w:eastAsiaTheme="minorEastAsia"/>
                <w:color w:val="262626"/>
                <w:lang w:eastAsia="zh-CN"/>
              </w:rPr>
              <w:t>0.11917</w:t>
            </w:r>
          </w:p>
        </w:tc>
        <w:tc>
          <w:tcPr>
            <w:tcW w:w="1242" w:type="dxa"/>
            <w:tcBorders>
              <w:top w:val="single" w:sz="12" w:space="0" w:color="auto"/>
              <w:left w:val="single" w:sz="6" w:space="0" w:color="auto"/>
              <w:bottom w:val="single" w:sz="6" w:space="0" w:color="auto"/>
              <w:right w:val="single" w:sz="12" w:space="0" w:color="auto"/>
            </w:tcBorders>
          </w:tcPr>
          <w:p w14:paraId="3B6B42E2" w14:textId="77777777" w:rsidR="00CB2057" w:rsidRPr="00422200" w:rsidRDefault="00CB2057" w:rsidP="0022153E">
            <w:pPr>
              <w:spacing w:after="200" w:line="276" w:lineRule="auto"/>
              <w:rPr>
                <w:rFonts w:eastAsia="PMingLiU"/>
                <w:lang w:eastAsia="zh-TW"/>
              </w:rPr>
            </w:pPr>
            <w:r w:rsidRPr="00422200">
              <w:rPr>
                <w:rFonts w:eastAsiaTheme="minorEastAsia"/>
                <w:color w:val="262626"/>
                <w:lang w:eastAsia="zh-CN"/>
              </w:rPr>
              <w:t>0.00144</w:t>
            </w:r>
          </w:p>
        </w:tc>
      </w:tr>
      <w:tr w:rsidR="00CB2057" w14:paraId="73043377" w14:textId="77777777" w:rsidTr="0022153E">
        <w:trPr>
          <w:trHeight w:hRule="exact" w:val="432"/>
        </w:trPr>
        <w:tc>
          <w:tcPr>
            <w:tcW w:w="1404" w:type="dxa"/>
            <w:vMerge/>
            <w:tcBorders>
              <w:left w:val="single" w:sz="12" w:space="0" w:color="auto"/>
              <w:right w:val="single" w:sz="6" w:space="0" w:color="auto"/>
            </w:tcBorders>
            <w:vAlign w:val="center"/>
          </w:tcPr>
          <w:p w14:paraId="7DBD4DCF" w14:textId="77777777" w:rsidR="00CB2057" w:rsidRPr="00617489" w:rsidRDefault="00CB2057" w:rsidP="0022153E">
            <w:pPr>
              <w:spacing w:after="200" w:line="276" w:lineRule="auto"/>
              <w:jc w:val="center"/>
              <w:rPr>
                <w:rFonts w:eastAsia="PMingLiU"/>
                <w:b/>
                <w:lang w:eastAsia="zh-TW"/>
              </w:rPr>
            </w:pPr>
          </w:p>
        </w:tc>
        <w:tc>
          <w:tcPr>
            <w:tcW w:w="1478" w:type="dxa"/>
            <w:tcBorders>
              <w:top w:val="single" w:sz="12" w:space="0" w:color="auto"/>
              <w:left w:val="single" w:sz="6" w:space="0" w:color="auto"/>
              <w:bottom w:val="single" w:sz="6" w:space="0" w:color="auto"/>
              <w:right w:val="single" w:sz="6" w:space="0" w:color="auto"/>
            </w:tcBorders>
            <w:vAlign w:val="center"/>
          </w:tcPr>
          <w:p w14:paraId="625EEEF7" w14:textId="77777777" w:rsidR="00CB2057" w:rsidRPr="00422200" w:rsidRDefault="00CB2057" w:rsidP="0022153E">
            <w:pPr>
              <w:spacing w:after="200" w:line="276" w:lineRule="auto"/>
              <w:rPr>
                <w:rFonts w:eastAsia="PMingLiU"/>
                <w:lang w:eastAsia="zh-TW"/>
              </w:rPr>
            </w:pPr>
            <w:r w:rsidRPr="00422200">
              <w:rPr>
                <w:rFonts w:eastAsia="PMingLiU"/>
                <w:lang w:eastAsia="zh-TW"/>
              </w:rPr>
              <w:t>374</w:t>
            </w:r>
          </w:p>
        </w:tc>
        <w:tc>
          <w:tcPr>
            <w:tcW w:w="1242" w:type="dxa"/>
            <w:tcBorders>
              <w:top w:val="single" w:sz="12" w:space="0" w:color="auto"/>
              <w:left w:val="single" w:sz="6" w:space="0" w:color="auto"/>
              <w:bottom w:val="single" w:sz="6" w:space="0" w:color="auto"/>
              <w:right w:val="single" w:sz="6" w:space="0" w:color="auto"/>
            </w:tcBorders>
            <w:vAlign w:val="center"/>
          </w:tcPr>
          <w:p w14:paraId="6F0261CE" w14:textId="77777777" w:rsidR="00CB2057" w:rsidRPr="00422200" w:rsidRDefault="00CB2057" w:rsidP="0022153E">
            <w:pPr>
              <w:spacing w:after="200" w:line="276" w:lineRule="auto"/>
              <w:rPr>
                <w:rFonts w:eastAsia="PMingLiU"/>
                <w:lang w:eastAsia="zh-TW"/>
              </w:rPr>
            </w:pPr>
            <w:r w:rsidRPr="00422200">
              <w:rPr>
                <w:rFonts w:eastAsia="PMingLiU"/>
                <w:lang w:eastAsia="zh-TW"/>
              </w:rPr>
              <w:t>WT_5000</w:t>
            </w:r>
          </w:p>
        </w:tc>
        <w:tc>
          <w:tcPr>
            <w:tcW w:w="1242" w:type="dxa"/>
            <w:tcBorders>
              <w:top w:val="single" w:sz="12" w:space="0" w:color="auto"/>
              <w:left w:val="single" w:sz="6" w:space="0" w:color="auto"/>
              <w:bottom w:val="single" w:sz="6" w:space="0" w:color="auto"/>
              <w:right w:val="single" w:sz="6" w:space="0" w:color="auto"/>
            </w:tcBorders>
          </w:tcPr>
          <w:p w14:paraId="496F0124" w14:textId="77777777" w:rsidR="00CB2057" w:rsidRPr="00422200" w:rsidRDefault="00CB2057" w:rsidP="0022153E">
            <w:pPr>
              <w:spacing w:after="200" w:line="276" w:lineRule="auto"/>
              <w:rPr>
                <w:rFonts w:eastAsia="PMingLiU"/>
                <w:lang w:eastAsia="zh-TW"/>
              </w:rPr>
            </w:pPr>
            <w:r w:rsidRPr="00422200">
              <w:rPr>
                <w:rFonts w:eastAsiaTheme="minorEastAsia"/>
                <w:color w:val="262626"/>
                <w:lang w:eastAsia="zh-CN"/>
              </w:rPr>
              <w:t>0.00000</w:t>
            </w:r>
          </w:p>
        </w:tc>
        <w:tc>
          <w:tcPr>
            <w:tcW w:w="1242" w:type="dxa"/>
            <w:tcBorders>
              <w:top w:val="single" w:sz="12" w:space="0" w:color="auto"/>
              <w:left w:val="single" w:sz="6" w:space="0" w:color="auto"/>
              <w:bottom w:val="single" w:sz="6" w:space="0" w:color="auto"/>
              <w:right w:val="single" w:sz="6" w:space="0" w:color="auto"/>
            </w:tcBorders>
          </w:tcPr>
          <w:p w14:paraId="428B8BBC" w14:textId="77777777" w:rsidR="00CB2057" w:rsidRPr="00422200" w:rsidRDefault="00CB2057" w:rsidP="0022153E">
            <w:pPr>
              <w:spacing w:after="200" w:line="276" w:lineRule="auto"/>
              <w:rPr>
                <w:rFonts w:eastAsia="PMingLiU"/>
                <w:lang w:eastAsia="zh-TW"/>
              </w:rPr>
            </w:pPr>
            <w:r w:rsidRPr="00422200">
              <w:rPr>
                <w:rFonts w:eastAsiaTheme="minorEastAsia"/>
                <w:color w:val="262626"/>
                <w:lang w:eastAsia="zh-CN"/>
              </w:rPr>
              <w:t>1.00000</w:t>
            </w:r>
          </w:p>
        </w:tc>
        <w:tc>
          <w:tcPr>
            <w:tcW w:w="1242" w:type="dxa"/>
            <w:tcBorders>
              <w:top w:val="single" w:sz="12" w:space="0" w:color="auto"/>
              <w:left w:val="single" w:sz="6" w:space="0" w:color="auto"/>
              <w:bottom w:val="single" w:sz="6" w:space="0" w:color="auto"/>
              <w:right w:val="single" w:sz="6" w:space="0" w:color="auto"/>
            </w:tcBorders>
          </w:tcPr>
          <w:p w14:paraId="7E7C73F9" w14:textId="77777777" w:rsidR="00CB2057" w:rsidRPr="00422200" w:rsidRDefault="00CB2057" w:rsidP="0022153E">
            <w:pPr>
              <w:spacing w:after="200" w:line="276" w:lineRule="auto"/>
              <w:rPr>
                <w:rFonts w:eastAsia="PMingLiU"/>
                <w:lang w:eastAsia="zh-TW"/>
              </w:rPr>
            </w:pPr>
            <w:r w:rsidRPr="00422200">
              <w:rPr>
                <w:rFonts w:eastAsiaTheme="minorEastAsia"/>
                <w:color w:val="262626"/>
                <w:lang w:eastAsia="zh-CN"/>
              </w:rPr>
              <w:t>0.00000</w:t>
            </w:r>
          </w:p>
        </w:tc>
        <w:tc>
          <w:tcPr>
            <w:tcW w:w="1242" w:type="dxa"/>
            <w:tcBorders>
              <w:top w:val="single" w:sz="12" w:space="0" w:color="auto"/>
              <w:left w:val="single" w:sz="6" w:space="0" w:color="auto"/>
              <w:bottom w:val="single" w:sz="6" w:space="0" w:color="auto"/>
              <w:right w:val="single" w:sz="12" w:space="0" w:color="auto"/>
            </w:tcBorders>
          </w:tcPr>
          <w:p w14:paraId="077A1F02" w14:textId="77777777" w:rsidR="00CB2057" w:rsidRPr="00422200" w:rsidRDefault="00CB2057" w:rsidP="0022153E">
            <w:pPr>
              <w:spacing w:after="200" w:line="276" w:lineRule="auto"/>
              <w:rPr>
                <w:rFonts w:eastAsia="PMingLiU"/>
                <w:lang w:eastAsia="zh-TW"/>
              </w:rPr>
            </w:pPr>
            <w:r w:rsidRPr="00422200">
              <w:rPr>
                <w:rFonts w:eastAsiaTheme="minorEastAsia"/>
                <w:color w:val="262626"/>
                <w:lang w:eastAsia="zh-CN"/>
              </w:rPr>
              <w:t>0.00000</w:t>
            </w:r>
          </w:p>
        </w:tc>
      </w:tr>
      <w:tr w:rsidR="00CB2057" w14:paraId="02D2642F" w14:textId="77777777" w:rsidTr="0022153E">
        <w:trPr>
          <w:trHeight w:hRule="exact" w:val="432"/>
        </w:trPr>
        <w:tc>
          <w:tcPr>
            <w:tcW w:w="1404" w:type="dxa"/>
            <w:vMerge/>
            <w:tcBorders>
              <w:left w:val="single" w:sz="12" w:space="0" w:color="auto"/>
              <w:right w:val="single" w:sz="6" w:space="0" w:color="auto"/>
            </w:tcBorders>
            <w:vAlign w:val="center"/>
          </w:tcPr>
          <w:p w14:paraId="03374EBA" w14:textId="77777777" w:rsidR="00CB2057" w:rsidRPr="00617489" w:rsidRDefault="00CB2057" w:rsidP="0022153E">
            <w:pPr>
              <w:spacing w:after="200" w:line="276" w:lineRule="auto"/>
              <w:jc w:val="center"/>
              <w:rPr>
                <w:rFonts w:eastAsia="PMingLiU"/>
                <w:b/>
                <w:lang w:eastAsia="zh-TW"/>
              </w:rPr>
            </w:pPr>
          </w:p>
        </w:tc>
        <w:tc>
          <w:tcPr>
            <w:tcW w:w="1478" w:type="dxa"/>
            <w:tcBorders>
              <w:top w:val="single" w:sz="12" w:space="0" w:color="auto"/>
              <w:left w:val="single" w:sz="6" w:space="0" w:color="auto"/>
              <w:bottom w:val="single" w:sz="6" w:space="0" w:color="auto"/>
              <w:right w:val="single" w:sz="6" w:space="0" w:color="auto"/>
            </w:tcBorders>
            <w:vAlign w:val="center"/>
          </w:tcPr>
          <w:p w14:paraId="7BD3D7A9" w14:textId="77777777" w:rsidR="00CB2057" w:rsidRPr="00422200" w:rsidRDefault="00CB2057" w:rsidP="0022153E">
            <w:pPr>
              <w:spacing w:after="200" w:line="276" w:lineRule="auto"/>
              <w:rPr>
                <w:rFonts w:eastAsia="PMingLiU"/>
                <w:lang w:eastAsia="zh-TW"/>
              </w:rPr>
            </w:pPr>
            <w:r w:rsidRPr="00422200">
              <w:rPr>
                <w:rFonts w:eastAsia="PMingLiU"/>
                <w:lang w:eastAsia="zh-TW"/>
              </w:rPr>
              <w:t>98</w:t>
            </w:r>
          </w:p>
        </w:tc>
        <w:tc>
          <w:tcPr>
            <w:tcW w:w="1242" w:type="dxa"/>
            <w:tcBorders>
              <w:top w:val="single" w:sz="12" w:space="0" w:color="auto"/>
              <w:left w:val="single" w:sz="6" w:space="0" w:color="auto"/>
              <w:bottom w:val="single" w:sz="6" w:space="0" w:color="auto"/>
              <w:right w:val="single" w:sz="6" w:space="0" w:color="auto"/>
            </w:tcBorders>
            <w:vAlign w:val="center"/>
          </w:tcPr>
          <w:p w14:paraId="0905610A" w14:textId="77777777" w:rsidR="00CB2057" w:rsidRPr="00422200" w:rsidRDefault="00CB2057" w:rsidP="0022153E">
            <w:pPr>
              <w:spacing w:after="200" w:line="276" w:lineRule="auto"/>
              <w:rPr>
                <w:rFonts w:eastAsia="PMingLiU"/>
                <w:lang w:eastAsia="zh-TW"/>
              </w:rPr>
            </w:pPr>
            <w:r w:rsidRPr="00422200">
              <w:rPr>
                <w:rFonts w:eastAsia="PMingLiU"/>
                <w:lang w:eastAsia="zh-TW"/>
              </w:rPr>
              <w:t>HR_50</w:t>
            </w:r>
          </w:p>
        </w:tc>
        <w:tc>
          <w:tcPr>
            <w:tcW w:w="1242" w:type="dxa"/>
            <w:tcBorders>
              <w:top w:val="single" w:sz="12" w:space="0" w:color="auto"/>
              <w:left w:val="single" w:sz="6" w:space="0" w:color="auto"/>
              <w:bottom w:val="single" w:sz="6" w:space="0" w:color="auto"/>
              <w:right w:val="single" w:sz="6" w:space="0" w:color="auto"/>
            </w:tcBorders>
          </w:tcPr>
          <w:p w14:paraId="2E6883BE" w14:textId="77777777" w:rsidR="00CB2057" w:rsidRPr="00422200" w:rsidRDefault="00CB2057" w:rsidP="0022153E">
            <w:pPr>
              <w:spacing w:after="200" w:line="276" w:lineRule="auto"/>
              <w:rPr>
                <w:rFonts w:eastAsia="PMingLiU"/>
                <w:lang w:eastAsia="zh-TW"/>
              </w:rPr>
            </w:pPr>
            <w:r w:rsidRPr="00422200">
              <w:rPr>
                <w:rFonts w:eastAsiaTheme="minorEastAsia"/>
                <w:color w:val="262626"/>
                <w:lang w:eastAsia="zh-CN"/>
              </w:rPr>
              <w:t>0.11917</w:t>
            </w:r>
          </w:p>
        </w:tc>
        <w:tc>
          <w:tcPr>
            <w:tcW w:w="1242" w:type="dxa"/>
            <w:tcBorders>
              <w:top w:val="single" w:sz="12" w:space="0" w:color="auto"/>
              <w:left w:val="single" w:sz="6" w:space="0" w:color="auto"/>
              <w:bottom w:val="single" w:sz="6" w:space="0" w:color="auto"/>
              <w:right w:val="single" w:sz="6" w:space="0" w:color="auto"/>
            </w:tcBorders>
          </w:tcPr>
          <w:p w14:paraId="7A92D1F5" w14:textId="77777777" w:rsidR="00CB2057" w:rsidRPr="00422200" w:rsidRDefault="00CB2057" w:rsidP="0022153E">
            <w:pPr>
              <w:spacing w:after="200" w:line="276" w:lineRule="auto"/>
              <w:rPr>
                <w:rFonts w:eastAsia="PMingLiU"/>
                <w:lang w:eastAsia="zh-TW"/>
              </w:rPr>
            </w:pPr>
            <w:r w:rsidRPr="00422200">
              <w:rPr>
                <w:rFonts w:eastAsiaTheme="minorEastAsia"/>
                <w:color w:val="262626"/>
                <w:lang w:eastAsia="zh-CN"/>
              </w:rPr>
              <w:t>0.00000</w:t>
            </w:r>
          </w:p>
        </w:tc>
        <w:tc>
          <w:tcPr>
            <w:tcW w:w="1242" w:type="dxa"/>
            <w:tcBorders>
              <w:top w:val="single" w:sz="12" w:space="0" w:color="auto"/>
              <w:left w:val="single" w:sz="6" w:space="0" w:color="auto"/>
              <w:bottom w:val="single" w:sz="6" w:space="0" w:color="auto"/>
              <w:right w:val="single" w:sz="6" w:space="0" w:color="auto"/>
            </w:tcBorders>
          </w:tcPr>
          <w:p w14:paraId="6D8D9E36" w14:textId="77777777" w:rsidR="00CB2057" w:rsidRPr="00422200" w:rsidRDefault="00CB2057" w:rsidP="0022153E">
            <w:pPr>
              <w:spacing w:after="200" w:line="276" w:lineRule="auto"/>
              <w:rPr>
                <w:rFonts w:eastAsia="PMingLiU"/>
                <w:lang w:eastAsia="zh-TW"/>
              </w:rPr>
            </w:pPr>
            <w:r w:rsidRPr="00422200">
              <w:rPr>
                <w:rFonts w:eastAsiaTheme="minorEastAsia"/>
                <w:color w:val="262626"/>
                <w:lang w:eastAsia="zh-CN"/>
              </w:rPr>
              <w:t>1.00000</w:t>
            </w:r>
          </w:p>
        </w:tc>
        <w:tc>
          <w:tcPr>
            <w:tcW w:w="1242" w:type="dxa"/>
            <w:tcBorders>
              <w:top w:val="single" w:sz="12" w:space="0" w:color="auto"/>
              <w:left w:val="single" w:sz="6" w:space="0" w:color="auto"/>
              <w:bottom w:val="single" w:sz="6" w:space="0" w:color="auto"/>
              <w:right w:val="single" w:sz="12" w:space="0" w:color="auto"/>
            </w:tcBorders>
          </w:tcPr>
          <w:p w14:paraId="6CFB6158" w14:textId="77777777" w:rsidR="00CB2057" w:rsidRPr="00422200" w:rsidRDefault="00CB2057" w:rsidP="0022153E">
            <w:pPr>
              <w:spacing w:after="200" w:line="276" w:lineRule="auto"/>
              <w:rPr>
                <w:rFonts w:eastAsia="PMingLiU"/>
                <w:lang w:eastAsia="zh-TW"/>
              </w:rPr>
            </w:pPr>
            <w:r w:rsidRPr="00422200">
              <w:rPr>
                <w:rFonts w:eastAsiaTheme="minorEastAsia"/>
                <w:color w:val="262626"/>
                <w:lang w:eastAsia="zh-CN"/>
              </w:rPr>
              <w:t>0.00003</w:t>
            </w:r>
          </w:p>
        </w:tc>
      </w:tr>
      <w:tr w:rsidR="00CB2057" w14:paraId="3AF0BE8F" w14:textId="77777777" w:rsidTr="0022153E">
        <w:trPr>
          <w:trHeight w:hRule="exact" w:val="432"/>
        </w:trPr>
        <w:tc>
          <w:tcPr>
            <w:tcW w:w="1404" w:type="dxa"/>
            <w:vMerge/>
            <w:tcBorders>
              <w:left w:val="single" w:sz="12" w:space="0" w:color="auto"/>
              <w:bottom w:val="single" w:sz="6" w:space="0" w:color="auto"/>
              <w:right w:val="single" w:sz="6" w:space="0" w:color="auto"/>
            </w:tcBorders>
            <w:vAlign w:val="center"/>
          </w:tcPr>
          <w:p w14:paraId="5C5A1240" w14:textId="77777777" w:rsidR="00CB2057" w:rsidRPr="00617489" w:rsidRDefault="00CB2057" w:rsidP="0022153E">
            <w:pPr>
              <w:spacing w:after="200" w:line="276" w:lineRule="auto"/>
              <w:jc w:val="center"/>
              <w:rPr>
                <w:rFonts w:eastAsia="PMingLiU"/>
                <w:b/>
                <w:lang w:eastAsia="zh-TW"/>
              </w:rPr>
            </w:pPr>
          </w:p>
        </w:tc>
        <w:tc>
          <w:tcPr>
            <w:tcW w:w="1478" w:type="dxa"/>
            <w:tcBorders>
              <w:top w:val="single" w:sz="12" w:space="0" w:color="auto"/>
              <w:left w:val="single" w:sz="6" w:space="0" w:color="auto"/>
              <w:bottom w:val="single" w:sz="6" w:space="0" w:color="auto"/>
              <w:right w:val="single" w:sz="6" w:space="0" w:color="auto"/>
            </w:tcBorders>
            <w:vAlign w:val="center"/>
          </w:tcPr>
          <w:p w14:paraId="067AFD6B" w14:textId="77777777" w:rsidR="00CB2057" w:rsidRPr="00422200" w:rsidRDefault="00CB2057" w:rsidP="0022153E">
            <w:pPr>
              <w:spacing w:after="200" w:line="276" w:lineRule="auto"/>
              <w:rPr>
                <w:rFonts w:eastAsia="PMingLiU"/>
                <w:lang w:eastAsia="zh-TW"/>
              </w:rPr>
            </w:pPr>
            <w:r w:rsidRPr="00422200">
              <w:rPr>
                <w:rFonts w:eastAsia="PMingLiU"/>
                <w:lang w:eastAsia="zh-TW"/>
              </w:rPr>
              <w:t>255</w:t>
            </w:r>
          </w:p>
        </w:tc>
        <w:tc>
          <w:tcPr>
            <w:tcW w:w="1242" w:type="dxa"/>
            <w:tcBorders>
              <w:top w:val="single" w:sz="12" w:space="0" w:color="auto"/>
              <w:left w:val="single" w:sz="6" w:space="0" w:color="auto"/>
              <w:bottom w:val="single" w:sz="6" w:space="0" w:color="auto"/>
              <w:right w:val="single" w:sz="6" w:space="0" w:color="auto"/>
            </w:tcBorders>
          </w:tcPr>
          <w:p w14:paraId="3758A606" w14:textId="77777777" w:rsidR="00CB2057" w:rsidRPr="00422200" w:rsidRDefault="00CB2057" w:rsidP="0022153E">
            <w:pPr>
              <w:spacing w:after="200" w:line="276" w:lineRule="auto"/>
              <w:rPr>
                <w:rFonts w:eastAsia="PMingLiU"/>
                <w:lang w:eastAsia="zh-TW"/>
              </w:rPr>
            </w:pPr>
            <w:r w:rsidRPr="00422200">
              <w:rPr>
                <w:rFonts w:eastAsia="PMingLiU"/>
                <w:lang w:eastAsia="zh-TW"/>
              </w:rPr>
              <w:t>HR_5000</w:t>
            </w:r>
          </w:p>
        </w:tc>
        <w:tc>
          <w:tcPr>
            <w:tcW w:w="1242" w:type="dxa"/>
            <w:tcBorders>
              <w:top w:val="single" w:sz="12" w:space="0" w:color="auto"/>
              <w:left w:val="single" w:sz="6" w:space="0" w:color="auto"/>
              <w:bottom w:val="single" w:sz="6" w:space="0" w:color="auto"/>
              <w:right w:val="single" w:sz="6" w:space="0" w:color="auto"/>
            </w:tcBorders>
          </w:tcPr>
          <w:p w14:paraId="5EE5F7D7" w14:textId="77777777" w:rsidR="00CB2057" w:rsidRPr="00422200" w:rsidRDefault="00CB2057" w:rsidP="0022153E">
            <w:pPr>
              <w:spacing w:after="200" w:line="276" w:lineRule="auto"/>
              <w:rPr>
                <w:rFonts w:eastAsia="PMingLiU"/>
                <w:lang w:eastAsia="zh-TW"/>
              </w:rPr>
            </w:pPr>
            <w:r w:rsidRPr="00422200">
              <w:rPr>
                <w:rFonts w:eastAsiaTheme="minorEastAsia"/>
                <w:color w:val="262626"/>
                <w:lang w:eastAsia="zh-CN"/>
              </w:rPr>
              <w:t>0.00144</w:t>
            </w:r>
          </w:p>
        </w:tc>
        <w:tc>
          <w:tcPr>
            <w:tcW w:w="1242" w:type="dxa"/>
            <w:tcBorders>
              <w:top w:val="single" w:sz="12" w:space="0" w:color="auto"/>
              <w:left w:val="single" w:sz="6" w:space="0" w:color="auto"/>
              <w:bottom w:val="single" w:sz="6" w:space="0" w:color="auto"/>
              <w:right w:val="single" w:sz="6" w:space="0" w:color="auto"/>
            </w:tcBorders>
          </w:tcPr>
          <w:p w14:paraId="3761CDC5" w14:textId="77777777" w:rsidR="00CB2057" w:rsidRPr="00422200" w:rsidRDefault="00CB2057" w:rsidP="0022153E">
            <w:pPr>
              <w:spacing w:after="200" w:line="276" w:lineRule="auto"/>
              <w:rPr>
                <w:rFonts w:eastAsia="PMingLiU"/>
                <w:lang w:eastAsia="zh-TW"/>
              </w:rPr>
            </w:pPr>
            <w:r w:rsidRPr="00422200">
              <w:rPr>
                <w:rFonts w:eastAsiaTheme="minorEastAsia"/>
                <w:color w:val="262626"/>
                <w:lang w:eastAsia="zh-CN"/>
              </w:rPr>
              <w:t>0.00000</w:t>
            </w:r>
          </w:p>
        </w:tc>
        <w:tc>
          <w:tcPr>
            <w:tcW w:w="1242" w:type="dxa"/>
            <w:tcBorders>
              <w:top w:val="single" w:sz="12" w:space="0" w:color="auto"/>
              <w:left w:val="single" w:sz="6" w:space="0" w:color="auto"/>
              <w:bottom w:val="single" w:sz="6" w:space="0" w:color="auto"/>
              <w:right w:val="single" w:sz="6" w:space="0" w:color="auto"/>
            </w:tcBorders>
          </w:tcPr>
          <w:p w14:paraId="3E1FD02A" w14:textId="77777777" w:rsidR="00CB2057" w:rsidRPr="00422200" w:rsidRDefault="00CB2057" w:rsidP="0022153E">
            <w:pPr>
              <w:spacing w:after="200" w:line="276" w:lineRule="auto"/>
              <w:rPr>
                <w:rFonts w:eastAsia="PMingLiU"/>
                <w:lang w:eastAsia="zh-TW"/>
              </w:rPr>
            </w:pPr>
            <w:r w:rsidRPr="00422200">
              <w:rPr>
                <w:rFonts w:eastAsiaTheme="minorEastAsia"/>
                <w:color w:val="262626"/>
                <w:lang w:eastAsia="zh-CN"/>
              </w:rPr>
              <w:t>0.00003</w:t>
            </w:r>
          </w:p>
        </w:tc>
        <w:tc>
          <w:tcPr>
            <w:tcW w:w="1242" w:type="dxa"/>
            <w:tcBorders>
              <w:top w:val="single" w:sz="12" w:space="0" w:color="auto"/>
              <w:left w:val="single" w:sz="6" w:space="0" w:color="auto"/>
              <w:bottom w:val="single" w:sz="6" w:space="0" w:color="auto"/>
              <w:right w:val="single" w:sz="12" w:space="0" w:color="auto"/>
            </w:tcBorders>
          </w:tcPr>
          <w:p w14:paraId="6581ADAD" w14:textId="77777777" w:rsidR="00CB2057" w:rsidRPr="00422200" w:rsidRDefault="00CB2057" w:rsidP="0022153E">
            <w:pPr>
              <w:spacing w:after="200" w:line="276" w:lineRule="auto"/>
              <w:rPr>
                <w:rFonts w:eastAsia="PMingLiU"/>
                <w:lang w:eastAsia="zh-TW"/>
              </w:rPr>
            </w:pPr>
            <w:r w:rsidRPr="00422200">
              <w:rPr>
                <w:rFonts w:eastAsiaTheme="minorEastAsia"/>
                <w:color w:val="262626"/>
                <w:lang w:eastAsia="zh-CN"/>
              </w:rPr>
              <w:t>1.00000</w:t>
            </w:r>
          </w:p>
        </w:tc>
      </w:tr>
      <w:tr w:rsidR="00CB2057" w14:paraId="0FCD86D2" w14:textId="77777777" w:rsidTr="0022153E">
        <w:trPr>
          <w:trHeight w:hRule="exact" w:val="432"/>
        </w:trPr>
        <w:tc>
          <w:tcPr>
            <w:tcW w:w="1404" w:type="dxa"/>
            <w:vMerge w:val="restart"/>
            <w:tcBorders>
              <w:top w:val="single" w:sz="12" w:space="0" w:color="auto"/>
              <w:left w:val="single" w:sz="12" w:space="0" w:color="auto"/>
              <w:bottom w:val="single" w:sz="6" w:space="0" w:color="auto"/>
              <w:right w:val="single" w:sz="6" w:space="0" w:color="auto"/>
            </w:tcBorders>
            <w:vAlign w:val="center"/>
          </w:tcPr>
          <w:p w14:paraId="40CB3F54" w14:textId="77777777" w:rsidR="00CB2057" w:rsidRPr="00617489" w:rsidRDefault="00CB2057" w:rsidP="0022153E">
            <w:pPr>
              <w:spacing w:after="200" w:line="276" w:lineRule="auto"/>
              <w:jc w:val="center"/>
              <w:rPr>
                <w:rFonts w:eastAsia="PMingLiU"/>
                <w:b/>
                <w:lang w:eastAsia="zh-TW"/>
              </w:rPr>
            </w:pPr>
            <w:r>
              <w:rPr>
                <w:rFonts w:eastAsia="PMingLiU"/>
                <w:b/>
                <w:lang w:eastAsia="zh-TW"/>
              </w:rPr>
              <w:t>Infection time</w:t>
            </w:r>
          </w:p>
        </w:tc>
        <w:tc>
          <w:tcPr>
            <w:tcW w:w="1478" w:type="dxa"/>
            <w:tcBorders>
              <w:top w:val="single" w:sz="12" w:space="0" w:color="auto"/>
              <w:left w:val="single" w:sz="6" w:space="0" w:color="auto"/>
              <w:bottom w:val="single" w:sz="6" w:space="0" w:color="auto"/>
              <w:right w:val="single" w:sz="6" w:space="0" w:color="auto"/>
            </w:tcBorders>
            <w:vAlign w:val="center"/>
          </w:tcPr>
          <w:p w14:paraId="50494904" w14:textId="77777777" w:rsidR="00CB2057" w:rsidRPr="00422200" w:rsidRDefault="00CB2057" w:rsidP="0022153E">
            <w:pPr>
              <w:spacing w:after="200" w:line="276" w:lineRule="auto"/>
              <w:rPr>
                <w:rFonts w:eastAsia="PMingLiU"/>
                <w:lang w:eastAsia="zh-TW"/>
              </w:rPr>
            </w:pPr>
            <w:r w:rsidRPr="00422200">
              <w:rPr>
                <w:rFonts w:eastAsia="PMingLiU"/>
                <w:lang w:eastAsia="zh-TW"/>
              </w:rPr>
              <w:t>Sample size</w:t>
            </w:r>
          </w:p>
        </w:tc>
        <w:tc>
          <w:tcPr>
            <w:tcW w:w="1242" w:type="dxa"/>
            <w:tcBorders>
              <w:top w:val="single" w:sz="12" w:space="0" w:color="auto"/>
              <w:left w:val="single" w:sz="6" w:space="0" w:color="auto"/>
              <w:bottom w:val="single" w:sz="6" w:space="0" w:color="auto"/>
              <w:right w:val="single" w:sz="6" w:space="0" w:color="auto"/>
            </w:tcBorders>
            <w:vAlign w:val="center"/>
          </w:tcPr>
          <w:p w14:paraId="2682ED94" w14:textId="77777777" w:rsidR="00CB2057" w:rsidRPr="00422200" w:rsidRDefault="00CB2057" w:rsidP="0022153E">
            <w:pPr>
              <w:spacing w:after="200" w:line="276" w:lineRule="auto"/>
              <w:rPr>
                <w:rFonts w:eastAsia="PMingLiU"/>
                <w:lang w:eastAsia="zh-TW"/>
              </w:rPr>
            </w:pPr>
          </w:p>
        </w:tc>
        <w:tc>
          <w:tcPr>
            <w:tcW w:w="1242" w:type="dxa"/>
            <w:tcBorders>
              <w:top w:val="single" w:sz="12" w:space="0" w:color="auto"/>
              <w:left w:val="single" w:sz="6" w:space="0" w:color="auto"/>
              <w:bottom w:val="single" w:sz="6" w:space="0" w:color="auto"/>
              <w:right w:val="single" w:sz="6" w:space="0" w:color="auto"/>
            </w:tcBorders>
            <w:vAlign w:val="center"/>
          </w:tcPr>
          <w:p w14:paraId="07E1196A" w14:textId="77777777" w:rsidR="00CB2057" w:rsidRPr="00422200" w:rsidRDefault="00CB2057" w:rsidP="0022153E">
            <w:pPr>
              <w:spacing w:after="200" w:line="276" w:lineRule="auto"/>
              <w:rPr>
                <w:rFonts w:eastAsia="PMingLiU"/>
                <w:lang w:eastAsia="zh-TW"/>
              </w:rPr>
            </w:pPr>
            <w:r w:rsidRPr="00422200">
              <w:rPr>
                <w:rFonts w:eastAsia="PMingLiU"/>
                <w:lang w:eastAsia="zh-TW"/>
              </w:rPr>
              <w:t>101</w:t>
            </w:r>
          </w:p>
        </w:tc>
        <w:tc>
          <w:tcPr>
            <w:tcW w:w="1242" w:type="dxa"/>
            <w:tcBorders>
              <w:top w:val="single" w:sz="12" w:space="0" w:color="auto"/>
              <w:left w:val="single" w:sz="6" w:space="0" w:color="auto"/>
              <w:bottom w:val="single" w:sz="6" w:space="0" w:color="auto"/>
              <w:right w:val="single" w:sz="6" w:space="0" w:color="auto"/>
            </w:tcBorders>
            <w:vAlign w:val="center"/>
          </w:tcPr>
          <w:p w14:paraId="6198B865" w14:textId="77777777" w:rsidR="00CB2057" w:rsidRPr="00422200" w:rsidRDefault="00CB2057" w:rsidP="0022153E">
            <w:pPr>
              <w:spacing w:after="200" w:line="276" w:lineRule="auto"/>
              <w:rPr>
                <w:rFonts w:eastAsia="PMingLiU"/>
                <w:lang w:eastAsia="zh-TW"/>
              </w:rPr>
            </w:pPr>
            <w:r w:rsidRPr="00422200">
              <w:rPr>
                <w:rFonts w:eastAsia="PMingLiU"/>
                <w:lang w:eastAsia="zh-TW"/>
              </w:rPr>
              <w:t>374</w:t>
            </w:r>
          </w:p>
        </w:tc>
        <w:tc>
          <w:tcPr>
            <w:tcW w:w="1242" w:type="dxa"/>
            <w:tcBorders>
              <w:top w:val="single" w:sz="12" w:space="0" w:color="auto"/>
              <w:left w:val="single" w:sz="6" w:space="0" w:color="auto"/>
              <w:bottom w:val="single" w:sz="6" w:space="0" w:color="auto"/>
              <w:right w:val="single" w:sz="6" w:space="0" w:color="auto"/>
            </w:tcBorders>
            <w:vAlign w:val="center"/>
          </w:tcPr>
          <w:p w14:paraId="3AE6E012" w14:textId="77777777" w:rsidR="00CB2057" w:rsidRPr="00422200" w:rsidRDefault="00CB2057" w:rsidP="0022153E">
            <w:pPr>
              <w:spacing w:after="200" w:line="276" w:lineRule="auto"/>
              <w:rPr>
                <w:rFonts w:eastAsia="PMingLiU"/>
                <w:lang w:eastAsia="zh-TW"/>
              </w:rPr>
            </w:pPr>
            <w:r w:rsidRPr="00422200">
              <w:rPr>
                <w:rFonts w:eastAsia="PMingLiU"/>
                <w:lang w:eastAsia="zh-TW"/>
              </w:rPr>
              <w:t>98</w:t>
            </w:r>
          </w:p>
        </w:tc>
        <w:tc>
          <w:tcPr>
            <w:tcW w:w="1242" w:type="dxa"/>
            <w:tcBorders>
              <w:top w:val="single" w:sz="12" w:space="0" w:color="auto"/>
              <w:left w:val="single" w:sz="6" w:space="0" w:color="auto"/>
              <w:bottom w:val="single" w:sz="6" w:space="0" w:color="auto"/>
              <w:right w:val="single" w:sz="12" w:space="0" w:color="auto"/>
            </w:tcBorders>
          </w:tcPr>
          <w:p w14:paraId="462EE329" w14:textId="77777777" w:rsidR="00CB2057" w:rsidRPr="00422200" w:rsidRDefault="00CB2057" w:rsidP="0022153E">
            <w:pPr>
              <w:spacing w:after="200" w:line="276" w:lineRule="auto"/>
              <w:rPr>
                <w:rFonts w:eastAsia="PMingLiU"/>
                <w:lang w:eastAsia="zh-TW"/>
              </w:rPr>
            </w:pPr>
            <w:r w:rsidRPr="00422200">
              <w:rPr>
                <w:rFonts w:eastAsia="PMingLiU"/>
                <w:lang w:eastAsia="zh-TW"/>
              </w:rPr>
              <w:t>255</w:t>
            </w:r>
          </w:p>
        </w:tc>
      </w:tr>
      <w:tr w:rsidR="00CB2057" w14:paraId="21FD69C5" w14:textId="77777777" w:rsidTr="0022153E">
        <w:trPr>
          <w:trHeight w:hRule="exact" w:val="432"/>
        </w:trPr>
        <w:tc>
          <w:tcPr>
            <w:tcW w:w="1404" w:type="dxa"/>
            <w:vMerge/>
            <w:tcBorders>
              <w:top w:val="single" w:sz="6" w:space="0" w:color="auto"/>
              <w:left w:val="single" w:sz="12" w:space="0" w:color="auto"/>
              <w:bottom w:val="single" w:sz="6" w:space="0" w:color="auto"/>
              <w:right w:val="single" w:sz="6" w:space="0" w:color="auto"/>
            </w:tcBorders>
          </w:tcPr>
          <w:p w14:paraId="5AB9E17B" w14:textId="77777777" w:rsidR="00CB2057" w:rsidRDefault="00CB2057" w:rsidP="0022153E">
            <w:pPr>
              <w:spacing w:after="200" w:line="276" w:lineRule="auto"/>
              <w:jc w:val="both"/>
              <w:rPr>
                <w:rFonts w:eastAsia="PMingLiU"/>
                <w:lang w:eastAsia="zh-TW"/>
              </w:rPr>
            </w:pPr>
          </w:p>
        </w:tc>
        <w:tc>
          <w:tcPr>
            <w:tcW w:w="1478" w:type="dxa"/>
            <w:tcBorders>
              <w:top w:val="single" w:sz="6" w:space="0" w:color="auto"/>
              <w:left w:val="single" w:sz="6" w:space="0" w:color="auto"/>
              <w:bottom w:val="single" w:sz="6" w:space="0" w:color="auto"/>
              <w:right w:val="single" w:sz="6" w:space="0" w:color="auto"/>
            </w:tcBorders>
            <w:vAlign w:val="center"/>
          </w:tcPr>
          <w:p w14:paraId="280C188E" w14:textId="77777777" w:rsidR="00CB2057" w:rsidRPr="00422200" w:rsidRDefault="00CB2057" w:rsidP="0022153E">
            <w:pPr>
              <w:spacing w:after="200" w:line="276" w:lineRule="auto"/>
              <w:rPr>
                <w:rFonts w:eastAsia="PMingLiU"/>
                <w:lang w:eastAsia="zh-TW"/>
              </w:rPr>
            </w:pPr>
          </w:p>
        </w:tc>
        <w:tc>
          <w:tcPr>
            <w:tcW w:w="1242" w:type="dxa"/>
            <w:tcBorders>
              <w:top w:val="single" w:sz="6" w:space="0" w:color="auto"/>
              <w:left w:val="single" w:sz="6" w:space="0" w:color="auto"/>
              <w:bottom w:val="single" w:sz="6" w:space="0" w:color="auto"/>
              <w:right w:val="single" w:sz="6" w:space="0" w:color="auto"/>
            </w:tcBorders>
            <w:vAlign w:val="center"/>
          </w:tcPr>
          <w:p w14:paraId="7316D680" w14:textId="77777777" w:rsidR="00CB2057" w:rsidRPr="00422200" w:rsidRDefault="00CB2057" w:rsidP="0022153E">
            <w:pPr>
              <w:spacing w:after="200" w:line="276" w:lineRule="auto"/>
              <w:rPr>
                <w:rFonts w:eastAsia="PMingLiU"/>
                <w:lang w:eastAsia="zh-TW"/>
              </w:rPr>
            </w:pPr>
            <w:r w:rsidRPr="00422200">
              <w:rPr>
                <w:rFonts w:eastAsia="PMingLiU"/>
                <w:lang w:eastAsia="zh-TW"/>
              </w:rPr>
              <w:t>Group</w:t>
            </w:r>
          </w:p>
        </w:tc>
        <w:tc>
          <w:tcPr>
            <w:tcW w:w="1242" w:type="dxa"/>
            <w:tcBorders>
              <w:top w:val="single" w:sz="6" w:space="0" w:color="auto"/>
              <w:left w:val="single" w:sz="6" w:space="0" w:color="auto"/>
              <w:bottom w:val="single" w:sz="6" w:space="0" w:color="auto"/>
              <w:right w:val="single" w:sz="6" w:space="0" w:color="auto"/>
            </w:tcBorders>
            <w:vAlign w:val="center"/>
          </w:tcPr>
          <w:p w14:paraId="4E2FE150" w14:textId="77777777" w:rsidR="00CB2057" w:rsidRPr="00422200" w:rsidRDefault="00CB2057" w:rsidP="0022153E">
            <w:pPr>
              <w:spacing w:after="200" w:line="276" w:lineRule="auto"/>
              <w:rPr>
                <w:rFonts w:eastAsia="PMingLiU"/>
                <w:lang w:eastAsia="zh-TW"/>
              </w:rPr>
            </w:pPr>
            <w:r w:rsidRPr="00422200">
              <w:rPr>
                <w:rFonts w:eastAsia="PMingLiU"/>
                <w:lang w:eastAsia="zh-TW"/>
              </w:rPr>
              <w:t>WT_50</w:t>
            </w:r>
          </w:p>
        </w:tc>
        <w:tc>
          <w:tcPr>
            <w:tcW w:w="1242" w:type="dxa"/>
            <w:tcBorders>
              <w:top w:val="single" w:sz="6" w:space="0" w:color="auto"/>
              <w:left w:val="single" w:sz="6" w:space="0" w:color="auto"/>
              <w:bottom w:val="single" w:sz="6" w:space="0" w:color="auto"/>
              <w:right w:val="single" w:sz="6" w:space="0" w:color="auto"/>
            </w:tcBorders>
            <w:vAlign w:val="center"/>
          </w:tcPr>
          <w:p w14:paraId="1DE39ACC" w14:textId="77777777" w:rsidR="00CB2057" w:rsidRPr="00422200" w:rsidRDefault="00CB2057" w:rsidP="0022153E">
            <w:pPr>
              <w:spacing w:after="200" w:line="276" w:lineRule="auto"/>
              <w:rPr>
                <w:rFonts w:eastAsia="PMingLiU"/>
                <w:lang w:eastAsia="zh-TW"/>
              </w:rPr>
            </w:pPr>
            <w:r w:rsidRPr="00422200">
              <w:rPr>
                <w:rFonts w:eastAsia="PMingLiU"/>
                <w:lang w:eastAsia="zh-TW"/>
              </w:rPr>
              <w:t>WT_5000</w:t>
            </w:r>
          </w:p>
        </w:tc>
        <w:tc>
          <w:tcPr>
            <w:tcW w:w="1242" w:type="dxa"/>
            <w:tcBorders>
              <w:top w:val="single" w:sz="6" w:space="0" w:color="auto"/>
              <w:left w:val="single" w:sz="6" w:space="0" w:color="auto"/>
              <w:bottom w:val="single" w:sz="6" w:space="0" w:color="auto"/>
              <w:right w:val="single" w:sz="6" w:space="0" w:color="auto"/>
            </w:tcBorders>
            <w:vAlign w:val="center"/>
          </w:tcPr>
          <w:p w14:paraId="3FB64AB1" w14:textId="77777777" w:rsidR="00CB2057" w:rsidRPr="00422200" w:rsidRDefault="00CB2057" w:rsidP="0022153E">
            <w:pPr>
              <w:spacing w:after="200" w:line="276" w:lineRule="auto"/>
              <w:rPr>
                <w:rFonts w:eastAsia="PMingLiU"/>
                <w:lang w:eastAsia="zh-TW"/>
              </w:rPr>
            </w:pPr>
            <w:r w:rsidRPr="00422200">
              <w:rPr>
                <w:rFonts w:eastAsia="PMingLiU"/>
                <w:lang w:eastAsia="zh-TW"/>
              </w:rPr>
              <w:t>HR_50</w:t>
            </w:r>
          </w:p>
        </w:tc>
        <w:tc>
          <w:tcPr>
            <w:tcW w:w="1242" w:type="dxa"/>
            <w:tcBorders>
              <w:top w:val="single" w:sz="6" w:space="0" w:color="auto"/>
              <w:left w:val="single" w:sz="6" w:space="0" w:color="auto"/>
              <w:bottom w:val="single" w:sz="6" w:space="0" w:color="auto"/>
              <w:right w:val="single" w:sz="12" w:space="0" w:color="auto"/>
            </w:tcBorders>
          </w:tcPr>
          <w:p w14:paraId="4F5C462F" w14:textId="77777777" w:rsidR="00CB2057" w:rsidRPr="00422200" w:rsidRDefault="00CB2057" w:rsidP="0022153E">
            <w:pPr>
              <w:spacing w:after="200" w:line="276" w:lineRule="auto"/>
              <w:rPr>
                <w:rFonts w:eastAsia="PMingLiU"/>
                <w:lang w:eastAsia="zh-TW"/>
              </w:rPr>
            </w:pPr>
            <w:r w:rsidRPr="00422200">
              <w:rPr>
                <w:rFonts w:eastAsia="PMingLiU"/>
                <w:lang w:eastAsia="zh-TW"/>
              </w:rPr>
              <w:t>HR_5000</w:t>
            </w:r>
          </w:p>
        </w:tc>
      </w:tr>
      <w:tr w:rsidR="00CB2057" w14:paraId="2A9F8BD2" w14:textId="77777777" w:rsidTr="0022153E">
        <w:trPr>
          <w:trHeight w:hRule="exact" w:val="432"/>
        </w:trPr>
        <w:tc>
          <w:tcPr>
            <w:tcW w:w="1404" w:type="dxa"/>
            <w:vMerge/>
            <w:tcBorders>
              <w:top w:val="single" w:sz="6" w:space="0" w:color="auto"/>
              <w:left w:val="single" w:sz="12" w:space="0" w:color="auto"/>
              <w:bottom w:val="single" w:sz="6" w:space="0" w:color="auto"/>
              <w:right w:val="single" w:sz="6" w:space="0" w:color="auto"/>
            </w:tcBorders>
          </w:tcPr>
          <w:p w14:paraId="11CF653D" w14:textId="77777777" w:rsidR="00CB2057" w:rsidRDefault="00CB2057" w:rsidP="0022153E">
            <w:pPr>
              <w:spacing w:after="200" w:line="276" w:lineRule="auto"/>
              <w:jc w:val="both"/>
              <w:rPr>
                <w:rFonts w:eastAsia="PMingLiU"/>
                <w:lang w:eastAsia="zh-TW"/>
              </w:rPr>
            </w:pPr>
          </w:p>
        </w:tc>
        <w:tc>
          <w:tcPr>
            <w:tcW w:w="1478" w:type="dxa"/>
            <w:tcBorders>
              <w:top w:val="single" w:sz="6" w:space="0" w:color="auto"/>
              <w:left w:val="single" w:sz="6" w:space="0" w:color="auto"/>
              <w:bottom w:val="single" w:sz="6" w:space="0" w:color="auto"/>
              <w:right w:val="single" w:sz="6" w:space="0" w:color="auto"/>
            </w:tcBorders>
            <w:vAlign w:val="center"/>
          </w:tcPr>
          <w:p w14:paraId="5C6B9140" w14:textId="77777777" w:rsidR="00CB2057" w:rsidRPr="00422200" w:rsidRDefault="00CB2057" w:rsidP="0022153E">
            <w:pPr>
              <w:spacing w:after="200" w:line="276" w:lineRule="auto"/>
              <w:rPr>
                <w:rFonts w:eastAsia="PMingLiU"/>
                <w:lang w:eastAsia="zh-TW"/>
              </w:rPr>
            </w:pPr>
            <w:r w:rsidRPr="00422200">
              <w:rPr>
                <w:rFonts w:eastAsia="PMingLiU"/>
                <w:lang w:eastAsia="zh-TW"/>
              </w:rPr>
              <w:t>101</w:t>
            </w:r>
          </w:p>
        </w:tc>
        <w:tc>
          <w:tcPr>
            <w:tcW w:w="1242" w:type="dxa"/>
            <w:tcBorders>
              <w:top w:val="single" w:sz="6" w:space="0" w:color="auto"/>
              <w:left w:val="single" w:sz="6" w:space="0" w:color="auto"/>
              <w:bottom w:val="single" w:sz="6" w:space="0" w:color="auto"/>
              <w:right w:val="single" w:sz="6" w:space="0" w:color="auto"/>
            </w:tcBorders>
            <w:vAlign w:val="center"/>
          </w:tcPr>
          <w:p w14:paraId="25B03804" w14:textId="77777777" w:rsidR="00CB2057" w:rsidRPr="00422200" w:rsidRDefault="00CB2057" w:rsidP="0022153E">
            <w:pPr>
              <w:spacing w:after="200" w:line="276" w:lineRule="auto"/>
              <w:rPr>
                <w:rFonts w:eastAsia="PMingLiU"/>
                <w:lang w:eastAsia="zh-TW"/>
              </w:rPr>
            </w:pPr>
            <w:r w:rsidRPr="00422200">
              <w:rPr>
                <w:rFonts w:eastAsia="PMingLiU"/>
                <w:lang w:eastAsia="zh-TW"/>
              </w:rPr>
              <w:t>WT_50</w:t>
            </w:r>
          </w:p>
        </w:tc>
        <w:tc>
          <w:tcPr>
            <w:tcW w:w="1242" w:type="dxa"/>
            <w:tcBorders>
              <w:top w:val="single" w:sz="6" w:space="0" w:color="auto"/>
              <w:left w:val="single" w:sz="6" w:space="0" w:color="auto"/>
              <w:bottom w:val="single" w:sz="6" w:space="0" w:color="auto"/>
              <w:right w:val="single" w:sz="6" w:space="0" w:color="auto"/>
            </w:tcBorders>
          </w:tcPr>
          <w:p w14:paraId="7461BD47" w14:textId="77777777" w:rsidR="00CB2057" w:rsidRPr="00422200" w:rsidRDefault="00CB2057" w:rsidP="0022153E">
            <w:r w:rsidRPr="00422200">
              <w:rPr>
                <w:rFonts w:eastAsiaTheme="minorEastAsia"/>
                <w:color w:val="262626"/>
                <w:lang w:eastAsia="zh-CN"/>
              </w:rPr>
              <w:t>1.00000</w:t>
            </w:r>
          </w:p>
        </w:tc>
        <w:tc>
          <w:tcPr>
            <w:tcW w:w="1242" w:type="dxa"/>
            <w:tcBorders>
              <w:top w:val="single" w:sz="6" w:space="0" w:color="auto"/>
              <w:left w:val="single" w:sz="6" w:space="0" w:color="auto"/>
              <w:bottom w:val="single" w:sz="6" w:space="0" w:color="auto"/>
              <w:right w:val="single" w:sz="6" w:space="0" w:color="auto"/>
            </w:tcBorders>
          </w:tcPr>
          <w:p w14:paraId="64A7461A" w14:textId="77777777" w:rsidR="00CB2057" w:rsidRPr="00422200" w:rsidRDefault="00CB2057" w:rsidP="0022153E">
            <w:r w:rsidRPr="00422200">
              <w:rPr>
                <w:rFonts w:eastAsiaTheme="minorEastAsia"/>
                <w:color w:val="262626"/>
                <w:lang w:eastAsia="zh-CN"/>
              </w:rPr>
              <w:t>0.88775</w:t>
            </w:r>
          </w:p>
        </w:tc>
        <w:tc>
          <w:tcPr>
            <w:tcW w:w="1242" w:type="dxa"/>
            <w:tcBorders>
              <w:top w:val="single" w:sz="6" w:space="0" w:color="auto"/>
              <w:left w:val="single" w:sz="6" w:space="0" w:color="auto"/>
              <w:bottom w:val="single" w:sz="6" w:space="0" w:color="auto"/>
              <w:right w:val="single" w:sz="6" w:space="0" w:color="auto"/>
            </w:tcBorders>
          </w:tcPr>
          <w:p w14:paraId="00393049" w14:textId="77777777" w:rsidR="00CB2057" w:rsidRPr="00422200" w:rsidRDefault="00CB2057" w:rsidP="0022153E">
            <w:r w:rsidRPr="00422200">
              <w:rPr>
                <w:rFonts w:eastAsiaTheme="minorEastAsia"/>
                <w:color w:val="262626"/>
                <w:lang w:eastAsia="zh-CN"/>
              </w:rPr>
              <w:t>0.00890</w:t>
            </w:r>
          </w:p>
        </w:tc>
        <w:tc>
          <w:tcPr>
            <w:tcW w:w="1242" w:type="dxa"/>
            <w:tcBorders>
              <w:top w:val="single" w:sz="6" w:space="0" w:color="auto"/>
              <w:left w:val="single" w:sz="6" w:space="0" w:color="auto"/>
              <w:bottom w:val="single" w:sz="6" w:space="0" w:color="auto"/>
              <w:right w:val="single" w:sz="12" w:space="0" w:color="auto"/>
            </w:tcBorders>
          </w:tcPr>
          <w:p w14:paraId="2CFE1605" w14:textId="77777777" w:rsidR="00CB2057" w:rsidRPr="00422200" w:rsidRDefault="00CB2057" w:rsidP="0022153E">
            <w:r w:rsidRPr="00422200">
              <w:rPr>
                <w:rFonts w:eastAsiaTheme="minorEastAsia"/>
                <w:color w:val="262626"/>
                <w:lang w:eastAsia="zh-CN"/>
              </w:rPr>
              <w:t>0.00050</w:t>
            </w:r>
          </w:p>
        </w:tc>
      </w:tr>
      <w:tr w:rsidR="00CB2057" w14:paraId="30CEB149" w14:textId="77777777" w:rsidTr="0022153E">
        <w:trPr>
          <w:trHeight w:hRule="exact" w:val="432"/>
        </w:trPr>
        <w:tc>
          <w:tcPr>
            <w:tcW w:w="1404" w:type="dxa"/>
            <w:vMerge/>
            <w:tcBorders>
              <w:top w:val="single" w:sz="6" w:space="0" w:color="auto"/>
              <w:left w:val="single" w:sz="12" w:space="0" w:color="auto"/>
              <w:bottom w:val="single" w:sz="6" w:space="0" w:color="auto"/>
              <w:right w:val="single" w:sz="6" w:space="0" w:color="auto"/>
            </w:tcBorders>
          </w:tcPr>
          <w:p w14:paraId="45C3BC86" w14:textId="77777777" w:rsidR="00CB2057" w:rsidRDefault="00CB2057" w:rsidP="0022153E">
            <w:pPr>
              <w:spacing w:after="200" w:line="276" w:lineRule="auto"/>
              <w:jc w:val="both"/>
              <w:rPr>
                <w:rFonts w:eastAsia="PMingLiU"/>
                <w:lang w:eastAsia="zh-TW"/>
              </w:rPr>
            </w:pPr>
          </w:p>
        </w:tc>
        <w:tc>
          <w:tcPr>
            <w:tcW w:w="1478" w:type="dxa"/>
            <w:tcBorders>
              <w:top w:val="single" w:sz="6" w:space="0" w:color="auto"/>
              <w:left w:val="single" w:sz="6" w:space="0" w:color="auto"/>
              <w:bottom w:val="single" w:sz="6" w:space="0" w:color="auto"/>
              <w:right w:val="single" w:sz="6" w:space="0" w:color="auto"/>
            </w:tcBorders>
            <w:vAlign w:val="center"/>
          </w:tcPr>
          <w:p w14:paraId="0124343B" w14:textId="77777777" w:rsidR="00CB2057" w:rsidRPr="00422200" w:rsidRDefault="00CB2057" w:rsidP="0022153E">
            <w:pPr>
              <w:spacing w:after="200" w:line="276" w:lineRule="auto"/>
              <w:rPr>
                <w:rFonts w:eastAsia="PMingLiU"/>
                <w:lang w:eastAsia="zh-TW"/>
              </w:rPr>
            </w:pPr>
            <w:r w:rsidRPr="00422200">
              <w:rPr>
                <w:rFonts w:eastAsia="PMingLiU"/>
                <w:lang w:eastAsia="zh-TW"/>
              </w:rPr>
              <w:t>374</w:t>
            </w:r>
          </w:p>
        </w:tc>
        <w:tc>
          <w:tcPr>
            <w:tcW w:w="1242" w:type="dxa"/>
            <w:tcBorders>
              <w:top w:val="single" w:sz="6" w:space="0" w:color="auto"/>
              <w:left w:val="single" w:sz="6" w:space="0" w:color="auto"/>
              <w:bottom w:val="single" w:sz="6" w:space="0" w:color="auto"/>
              <w:right w:val="single" w:sz="6" w:space="0" w:color="auto"/>
            </w:tcBorders>
            <w:vAlign w:val="center"/>
          </w:tcPr>
          <w:p w14:paraId="64F45CDA" w14:textId="77777777" w:rsidR="00CB2057" w:rsidRPr="00422200" w:rsidRDefault="00CB2057" w:rsidP="0022153E">
            <w:pPr>
              <w:spacing w:after="200" w:line="276" w:lineRule="auto"/>
              <w:rPr>
                <w:rFonts w:eastAsia="PMingLiU"/>
                <w:lang w:eastAsia="zh-TW"/>
              </w:rPr>
            </w:pPr>
            <w:r w:rsidRPr="00422200">
              <w:rPr>
                <w:rFonts w:eastAsia="PMingLiU"/>
                <w:lang w:eastAsia="zh-TW"/>
              </w:rPr>
              <w:t>WT_5000</w:t>
            </w:r>
          </w:p>
        </w:tc>
        <w:tc>
          <w:tcPr>
            <w:tcW w:w="1242" w:type="dxa"/>
            <w:tcBorders>
              <w:top w:val="single" w:sz="6" w:space="0" w:color="auto"/>
              <w:left w:val="single" w:sz="6" w:space="0" w:color="auto"/>
              <w:bottom w:val="single" w:sz="6" w:space="0" w:color="auto"/>
              <w:right w:val="single" w:sz="6" w:space="0" w:color="auto"/>
            </w:tcBorders>
          </w:tcPr>
          <w:p w14:paraId="0D9AF17D" w14:textId="77777777" w:rsidR="00CB2057" w:rsidRPr="00422200" w:rsidRDefault="00CB2057" w:rsidP="0022153E">
            <w:r w:rsidRPr="00422200">
              <w:rPr>
                <w:rFonts w:eastAsiaTheme="minorEastAsia"/>
                <w:color w:val="262626"/>
                <w:lang w:eastAsia="zh-CN"/>
              </w:rPr>
              <w:t>0.88775</w:t>
            </w:r>
          </w:p>
        </w:tc>
        <w:tc>
          <w:tcPr>
            <w:tcW w:w="1242" w:type="dxa"/>
            <w:tcBorders>
              <w:top w:val="single" w:sz="6" w:space="0" w:color="auto"/>
              <w:left w:val="single" w:sz="6" w:space="0" w:color="auto"/>
              <w:bottom w:val="single" w:sz="6" w:space="0" w:color="auto"/>
              <w:right w:val="single" w:sz="6" w:space="0" w:color="auto"/>
            </w:tcBorders>
          </w:tcPr>
          <w:p w14:paraId="0C2F02A2" w14:textId="77777777" w:rsidR="00CB2057" w:rsidRPr="00422200" w:rsidRDefault="00CB2057" w:rsidP="0022153E">
            <w:r w:rsidRPr="00422200">
              <w:rPr>
                <w:rFonts w:eastAsiaTheme="minorEastAsia"/>
                <w:color w:val="262626"/>
                <w:lang w:eastAsia="zh-CN"/>
              </w:rPr>
              <w:t>1.00000</w:t>
            </w:r>
          </w:p>
        </w:tc>
        <w:tc>
          <w:tcPr>
            <w:tcW w:w="1242" w:type="dxa"/>
            <w:tcBorders>
              <w:top w:val="single" w:sz="6" w:space="0" w:color="auto"/>
              <w:left w:val="single" w:sz="6" w:space="0" w:color="auto"/>
              <w:bottom w:val="single" w:sz="6" w:space="0" w:color="auto"/>
              <w:right w:val="single" w:sz="6" w:space="0" w:color="auto"/>
            </w:tcBorders>
          </w:tcPr>
          <w:p w14:paraId="0284B980" w14:textId="77777777" w:rsidR="00CB2057" w:rsidRPr="00422200" w:rsidRDefault="00CB2057" w:rsidP="0022153E">
            <w:r w:rsidRPr="00422200">
              <w:rPr>
                <w:rFonts w:eastAsiaTheme="minorEastAsia"/>
                <w:color w:val="262626"/>
                <w:lang w:eastAsia="zh-CN"/>
              </w:rPr>
              <w:t>0.00210</w:t>
            </w:r>
          </w:p>
        </w:tc>
        <w:tc>
          <w:tcPr>
            <w:tcW w:w="1242" w:type="dxa"/>
            <w:tcBorders>
              <w:top w:val="single" w:sz="6" w:space="0" w:color="auto"/>
              <w:left w:val="single" w:sz="6" w:space="0" w:color="auto"/>
              <w:bottom w:val="single" w:sz="6" w:space="0" w:color="auto"/>
              <w:right w:val="single" w:sz="12" w:space="0" w:color="auto"/>
            </w:tcBorders>
          </w:tcPr>
          <w:p w14:paraId="38CD2344" w14:textId="77777777" w:rsidR="00CB2057" w:rsidRPr="00422200" w:rsidRDefault="00CB2057" w:rsidP="0022153E">
            <w:r w:rsidRPr="00422200">
              <w:rPr>
                <w:rFonts w:eastAsiaTheme="minorEastAsia"/>
                <w:color w:val="262626"/>
                <w:lang w:eastAsia="zh-CN"/>
              </w:rPr>
              <w:t>0.00000</w:t>
            </w:r>
          </w:p>
        </w:tc>
      </w:tr>
      <w:tr w:rsidR="00CB2057" w14:paraId="788EDC9F" w14:textId="77777777" w:rsidTr="0022153E">
        <w:trPr>
          <w:trHeight w:hRule="exact" w:val="432"/>
        </w:trPr>
        <w:tc>
          <w:tcPr>
            <w:tcW w:w="1404" w:type="dxa"/>
            <w:vMerge/>
            <w:tcBorders>
              <w:top w:val="single" w:sz="6" w:space="0" w:color="auto"/>
              <w:left w:val="single" w:sz="12" w:space="0" w:color="auto"/>
              <w:bottom w:val="single" w:sz="6" w:space="0" w:color="auto"/>
              <w:right w:val="single" w:sz="6" w:space="0" w:color="auto"/>
            </w:tcBorders>
          </w:tcPr>
          <w:p w14:paraId="0474163D" w14:textId="77777777" w:rsidR="00CB2057" w:rsidRDefault="00CB2057" w:rsidP="0022153E">
            <w:pPr>
              <w:spacing w:after="200" w:line="276" w:lineRule="auto"/>
              <w:jc w:val="both"/>
              <w:rPr>
                <w:rFonts w:eastAsia="PMingLiU"/>
                <w:lang w:eastAsia="zh-TW"/>
              </w:rPr>
            </w:pPr>
          </w:p>
        </w:tc>
        <w:tc>
          <w:tcPr>
            <w:tcW w:w="1478" w:type="dxa"/>
            <w:tcBorders>
              <w:top w:val="single" w:sz="6" w:space="0" w:color="auto"/>
              <w:left w:val="single" w:sz="6" w:space="0" w:color="auto"/>
              <w:bottom w:val="single" w:sz="6" w:space="0" w:color="auto"/>
              <w:right w:val="single" w:sz="6" w:space="0" w:color="auto"/>
            </w:tcBorders>
            <w:vAlign w:val="center"/>
          </w:tcPr>
          <w:p w14:paraId="7485D808" w14:textId="77777777" w:rsidR="00CB2057" w:rsidRPr="00422200" w:rsidRDefault="00CB2057" w:rsidP="0022153E">
            <w:pPr>
              <w:spacing w:after="200" w:line="276" w:lineRule="auto"/>
              <w:rPr>
                <w:rFonts w:eastAsia="PMingLiU"/>
                <w:lang w:eastAsia="zh-TW"/>
              </w:rPr>
            </w:pPr>
            <w:r w:rsidRPr="00422200">
              <w:rPr>
                <w:rFonts w:eastAsia="PMingLiU"/>
                <w:lang w:eastAsia="zh-TW"/>
              </w:rPr>
              <w:t>98</w:t>
            </w:r>
          </w:p>
        </w:tc>
        <w:tc>
          <w:tcPr>
            <w:tcW w:w="1242" w:type="dxa"/>
            <w:tcBorders>
              <w:top w:val="single" w:sz="6" w:space="0" w:color="auto"/>
              <w:left w:val="single" w:sz="6" w:space="0" w:color="auto"/>
              <w:bottom w:val="single" w:sz="6" w:space="0" w:color="auto"/>
              <w:right w:val="single" w:sz="6" w:space="0" w:color="auto"/>
            </w:tcBorders>
            <w:vAlign w:val="center"/>
          </w:tcPr>
          <w:p w14:paraId="4DBD9BBF" w14:textId="77777777" w:rsidR="00CB2057" w:rsidRPr="00422200" w:rsidRDefault="00CB2057" w:rsidP="0022153E">
            <w:pPr>
              <w:spacing w:after="200" w:line="276" w:lineRule="auto"/>
              <w:rPr>
                <w:rFonts w:eastAsia="PMingLiU"/>
                <w:lang w:eastAsia="zh-TW"/>
              </w:rPr>
            </w:pPr>
            <w:r w:rsidRPr="00422200">
              <w:rPr>
                <w:rFonts w:eastAsia="PMingLiU"/>
                <w:lang w:eastAsia="zh-TW"/>
              </w:rPr>
              <w:t>HR_50</w:t>
            </w:r>
          </w:p>
        </w:tc>
        <w:tc>
          <w:tcPr>
            <w:tcW w:w="1242" w:type="dxa"/>
            <w:tcBorders>
              <w:top w:val="single" w:sz="6" w:space="0" w:color="auto"/>
              <w:left w:val="single" w:sz="6" w:space="0" w:color="auto"/>
              <w:bottom w:val="single" w:sz="6" w:space="0" w:color="auto"/>
              <w:right w:val="single" w:sz="6" w:space="0" w:color="auto"/>
            </w:tcBorders>
          </w:tcPr>
          <w:p w14:paraId="7E0CDD80" w14:textId="77777777" w:rsidR="00CB2057" w:rsidRPr="00422200" w:rsidRDefault="00CB2057" w:rsidP="0022153E">
            <w:r w:rsidRPr="00422200">
              <w:rPr>
                <w:rFonts w:eastAsiaTheme="minorEastAsia"/>
                <w:color w:val="262626"/>
                <w:lang w:eastAsia="zh-CN"/>
              </w:rPr>
              <w:t>0.00890</w:t>
            </w:r>
          </w:p>
        </w:tc>
        <w:tc>
          <w:tcPr>
            <w:tcW w:w="1242" w:type="dxa"/>
            <w:tcBorders>
              <w:top w:val="single" w:sz="6" w:space="0" w:color="auto"/>
              <w:left w:val="single" w:sz="6" w:space="0" w:color="auto"/>
              <w:bottom w:val="single" w:sz="6" w:space="0" w:color="auto"/>
              <w:right w:val="single" w:sz="6" w:space="0" w:color="auto"/>
            </w:tcBorders>
          </w:tcPr>
          <w:p w14:paraId="4E9A8603" w14:textId="77777777" w:rsidR="00CB2057" w:rsidRPr="00422200" w:rsidRDefault="00CB2057" w:rsidP="0022153E">
            <w:r w:rsidRPr="00422200">
              <w:rPr>
                <w:rFonts w:eastAsiaTheme="minorEastAsia"/>
                <w:color w:val="262626"/>
                <w:lang w:eastAsia="zh-CN"/>
              </w:rPr>
              <w:t>0.00210</w:t>
            </w:r>
          </w:p>
        </w:tc>
        <w:tc>
          <w:tcPr>
            <w:tcW w:w="1242" w:type="dxa"/>
            <w:tcBorders>
              <w:top w:val="single" w:sz="6" w:space="0" w:color="auto"/>
              <w:left w:val="single" w:sz="6" w:space="0" w:color="auto"/>
              <w:bottom w:val="single" w:sz="6" w:space="0" w:color="auto"/>
              <w:right w:val="single" w:sz="6" w:space="0" w:color="auto"/>
            </w:tcBorders>
          </w:tcPr>
          <w:p w14:paraId="19140D84" w14:textId="77777777" w:rsidR="00CB2057" w:rsidRPr="00422200" w:rsidRDefault="00CB2057" w:rsidP="0022153E">
            <w:r w:rsidRPr="00422200">
              <w:rPr>
                <w:rFonts w:eastAsiaTheme="minorEastAsia"/>
                <w:color w:val="262626"/>
                <w:lang w:eastAsia="zh-CN"/>
              </w:rPr>
              <w:t>1.00000</w:t>
            </w:r>
          </w:p>
        </w:tc>
        <w:tc>
          <w:tcPr>
            <w:tcW w:w="1242" w:type="dxa"/>
            <w:tcBorders>
              <w:top w:val="single" w:sz="6" w:space="0" w:color="auto"/>
              <w:left w:val="single" w:sz="6" w:space="0" w:color="auto"/>
              <w:bottom w:val="single" w:sz="6" w:space="0" w:color="auto"/>
              <w:right w:val="single" w:sz="12" w:space="0" w:color="auto"/>
            </w:tcBorders>
          </w:tcPr>
          <w:p w14:paraId="31572E10" w14:textId="77777777" w:rsidR="00CB2057" w:rsidRPr="00422200" w:rsidRDefault="00CB2057" w:rsidP="0022153E">
            <w:r w:rsidRPr="00422200">
              <w:rPr>
                <w:rFonts w:eastAsiaTheme="minorEastAsia"/>
                <w:color w:val="262626"/>
                <w:lang w:eastAsia="zh-CN"/>
              </w:rPr>
              <w:t>0.57008</w:t>
            </w:r>
          </w:p>
        </w:tc>
      </w:tr>
      <w:tr w:rsidR="00CB2057" w14:paraId="361359FA" w14:textId="77777777" w:rsidTr="0022153E">
        <w:trPr>
          <w:trHeight w:hRule="exact" w:val="432"/>
        </w:trPr>
        <w:tc>
          <w:tcPr>
            <w:tcW w:w="1404" w:type="dxa"/>
            <w:vMerge/>
            <w:tcBorders>
              <w:top w:val="single" w:sz="6" w:space="0" w:color="auto"/>
              <w:left w:val="single" w:sz="12" w:space="0" w:color="auto"/>
              <w:bottom w:val="single" w:sz="12" w:space="0" w:color="auto"/>
              <w:right w:val="single" w:sz="6" w:space="0" w:color="auto"/>
            </w:tcBorders>
          </w:tcPr>
          <w:p w14:paraId="1BB2C48A" w14:textId="77777777" w:rsidR="00CB2057" w:rsidRDefault="00CB2057" w:rsidP="0022153E">
            <w:pPr>
              <w:spacing w:after="200" w:line="276" w:lineRule="auto"/>
              <w:jc w:val="both"/>
              <w:rPr>
                <w:rFonts w:eastAsia="PMingLiU"/>
                <w:lang w:eastAsia="zh-TW"/>
              </w:rPr>
            </w:pPr>
          </w:p>
        </w:tc>
        <w:tc>
          <w:tcPr>
            <w:tcW w:w="1478" w:type="dxa"/>
            <w:tcBorders>
              <w:top w:val="single" w:sz="6" w:space="0" w:color="auto"/>
              <w:left w:val="single" w:sz="6" w:space="0" w:color="auto"/>
              <w:bottom w:val="single" w:sz="12" w:space="0" w:color="auto"/>
              <w:right w:val="single" w:sz="6" w:space="0" w:color="auto"/>
            </w:tcBorders>
            <w:vAlign w:val="center"/>
          </w:tcPr>
          <w:p w14:paraId="342A9084" w14:textId="77777777" w:rsidR="00CB2057" w:rsidRPr="00422200" w:rsidRDefault="00CB2057" w:rsidP="0022153E">
            <w:pPr>
              <w:spacing w:after="200" w:line="276" w:lineRule="auto"/>
              <w:rPr>
                <w:rFonts w:eastAsia="PMingLiU"/>
                <w:lang w:eastAsia="zh-TW"/>
              </w:rPr>
            </w:pPr>
            <w:r w:rsidRPr="00422200">
              <w:rPr>
                <w:rFonts w:eastAsia="PMingLiU"/>
                <w:lang w:eastAsia="zh-TW"/>
              </w:rPr>
              <w:t>255</w:t>
            </w:r>
          </w:p>
        </w:tc>
        <w:tc>
          <w:tcPr>
            <w:tcW w:w="1242" w:type="dxa"/>
            <w:tcBorders>
              <w:top w:val="single" w:sz="6" w:space="0" w:color="auto"/>
              <w:left w:val="single" w:sz="6" w:space="0" w:color="auto"/>
              <w:bottom w:val="single" w:sz="12" w:space="0" w:color="auto"/>
              <w:right w:val="single" w:sz="6" w:space="0" w:color="auto"/>
            </w:tcBorders>
          </w:tcPr>
          <w:p w14:paraId="5FF6DC23" w14:textId="77777777" w:rsidR="00CB2057" w:rsidRPr="00422200" w:rsidRDefault="00CB2057" w:rsidP="0022153E">
            <w:pPr>
              <w:spacing w:after="200" w:line="276" w:lineRule="auto"/>
              <w:rPr>
                <w:rFonts w:eastAsia="PMingLiU"/>
                <w:lang w:eastAsia="zh-TW"/>
              </w:rPr>
            </w:pPr>
            <w:r w:rsidRPr="00422200">
              <w:rPr>
                <w:rFonts w:eastAsia="PMingLiU"/>
                <w:lang w:eastAsia="zh-TW"/>
              </w:rPr>
              <w:t>HR_5000</w:t>
            </w:r>
          </w:p>
        </w:tc>
        <w:tc>
          <w:tcPr>
            <w:tcW w:w="1242" w:type="dxa"/>
            <w:tcBorders>
              <w:top w:val="single" w:sz="6" w:space="0" w:color="auto"/>
              <w:left w:val="single" w:sz="6" w:space="0" w:color="auto"/>
              <w:bottom w:val="single" w:sz="12" w:space="0" w:color="auto"/>
              <w:right w:val="single" w:sz="6" w:space="0" w:color="auto"/>
            </w:tcBorders>
          </w:tcPr>
          <w:p w14:paraId="1C680FCC" w14:textId="77777777" w:rsidR="00CB2057" w:rsidRPr="00422200" w:rsidRDefault="00CB2057" w:rsidP="0022153E">
            <w:r w:rsidRPr="00422200">
              <w:rPr>
                <w:rFonts w:eastAsiaTheme="minorEastAsia"/>
                <w:color w:val="262626"/>
                <w:lang w:eastAsia="zh-CN"/>
              </w:rPr>
              <w:t>0.00050</w:t>
            </w:r>
          </w:p>
        </w:tc>
        <w:tc>
          <w:tcPr>
            <w:tcW w:w="1242" w:type="dxa"/>
            <w:tcBorders>
              <w:top w:val="single" w:sz="6" w:space="0" w:color="auto"/>
              <w:left w:val="single" w:sz="6" w:space="0" w:color="auto"/>
              <w:bottom w:val="single" w:sz="12" w:space="0" w:color="auto"/>
              <w:right w:val="single" w:sz="6" w:space="0" w:color="auto"/>
            </w:tcBorders>
          </w:tcPr>
          <w:p w14:paraId="5F32B9DB" w14:textId="77777777" w:rsidR="00CB2057" w:rsidRPr="00422200" w:rsidRDefault="00CB2057" w:rsidP="0022153E">
            <w:r w:rsidRPr="00422200">
              <w:rPr>
                <w:rFonts w:eastAsiaTheme="minorEastAsia"/>
                <w:color w:val="262626"/>
                <w:lang w:eastAsia="zh-CN"/>
              </w:rPr>
              <w:t>0.00000</w:t>
            </w:r>
          </w:p>
        </w:tc>
        <w:tc>
          <w:tcPr>
            <w:tcW w:w="1242" w:type="dxa"/>
            <w:tcBorders>
              <w:top w:val="single" w:sz="6" w:space="0" w:color="auto"/>
              <w:left w:val="single" w:sz="6" w:space="0" w:color="auto"/>
              <w:bottom w:val="single" w:sz="12" w:space="0" w:color="auto"/>
              <w:right w:val="single" w:sz="6" w:space="0" w:color="auto"/>
            </w:tcBorders>
          </w:tcPr>
          <w:p w14:paraId="381101F7" w14:textId="77777777" w:rsidR="00CB2057" w:rsidRPr="00422200" w:rsidRDefault="00CB2057" w:rsidP="0022153E">
            <w:r w:rsidRPr="00422200">
              <w:rPr>
                <w:rFonts w:eastAsiaTheme="minorEastAsia"/>
                <w:color w:val="262626"/>
                <w:lang w:eastAsia="zh-CN"/>
              </w:rPr>
              <w:t>0.57008</w:t>
            </w:r>
          </w:p>
        </w:tc>
        <w:tc>
          <w:tcPr>
            <w:tcW w:w="1242" w:type="dxa"/>
            <w:tcBorders>
              <w:top w:val="single" w:sz="6" w:space="0" w:color="auto"/>
              <w:left w:val="single" w:sz="6" w:space="0" w:color="auto"/>
              <w:bottom w:val="single" w:sz="12" w:space="0" w:color="auto"/>
              <w:right w:val="single" w:sz="12" w:space="0" w:color="auto"/>
            </w:tcBorders>
          </w:tcPr>
          <w:p w14:paraId="7F8540C9" w14:textId="77777777" w:rsidR="00CB2057" w:rsidRPr="00422200" w:rsidRDefault="00CB2057" w:rsidP="0022153E">
            <w:r w:rsidRPr="00422200">
              <w:rPr>
                <w:rFonts w:eastAsiaTheme="minorEastAsia"/>
                <w:color w:val="262626"/>
                <w:lang w:eastAsia="zh-CN"/>
              </w:rPr>
              <w:t>1.00000</w:t>
            </w:r>
          </w:p>
        </w:tc>
      </w:tr>
    </w:tbl>
    <w:p w14:paraId="1F6FA882" w14:textId="77777777" w:rsidR="00CB2057" w:rsidRDefault="00CB2057" w:rsidP="00CB2057">
      <w:pPr>
        <w:spacing w:after="200" w:line="276" w:lineRule="auto"/>
        <w:jc w:val="both"/>
        <w:rPr>
          <w:rFonts w:ascii="Arial" w:hAnsi="Arial" w:cs="Arial"/>
          <w:b/>
          <w:sz w:val="28"/>
          <w:szCs w:val="22"/>
        </w:rPr>
      </w:pPr>
    </w:p>
    <w:p w14:paraId="19A05128" w14:textId="77777777" w:rsidR="00CB2057" w:rsidRDefault="00CB2057" w:rsidP="00CB2057">
      <w:pPr>
        <w:spacing w:after="200" w:line="276" w:lineRule="auto"/>
        <w:rPr>
          <w:rFonts w:ascii="Arial" w:hAnsi="Arial" w:cs="Arial"/>
          <w:b/>
          <w:sz w:val="28"/>
          <w:szCs w:val="22"/>
        </w:rPr>
      </w:pPr>
      <w:r>
        <w:rPr>
          <w:rFonts w:ascii="Arial" w:hAnsi="Arial" w:cs="Arial"/>
          <w:b/>
          <w:sz w:val="28"/>
          <w:szCs w:val="22"/>
        </w:rPr>
        <w:br w:type="page"/>
      </w:r>
    </w:p>
    <w:p w14:paraId="36561B69" w14:textId="1B4DBEA9" w:rsidR="00CB2057" w:rsidRDefault="00CB2057" w:rsidP="00CB2057">
      <w:pPr>
        <w:spacing w:after="200" w:line="276" w:lineRule="auto"/>
        <w:jc w:val="both"/>
        <w:rPr>
          <w:rFonts w:ascii="Arial" w:hAnsi="Arial" w:cs="Arial"/>
          <w:b/>
          <w:sz w:val="28"/>
          <w:szCs w:val="22"/>
        </w:rPr>
      </w:pPr>
      <w:r>
        <w:rPr>
          <w:b/>
          <w:szCs w:val="22"/>
        </w:rPr>
        <w:lastRenderedPageBreak/>
        <w:t>Table S</w:t>
      </w:r>
      <w:r w:rsidR="00DA4E9B">
        <w:rPr>
          <w:b/>
        </w:rPr>
        <w:t>7</w:t>
      </w:r>
      <w:r w:rsidR="00973C90">
        <w:rPr>
          <w:b/>
        </w:rPr>
        <w:t>.</w:t>
      </w:r>
      <w:r w:rsidRPr="00D73699">
        <w:rPr>
          <w:b/>
        </w:rPr>
        <w:t xml:space="preserve"> </w:t>
      </w:r>
      <w:r>
        <w:t>Adjusted P-values of the t-tests for the antiviral drug treatment experiment.</w:t>
      </w:r>
    </w:p>
    <w:tbl>
      <w:tblPr>
        <w:tblStyle w:val="TableGrid"/>
        <w:tblW w:w="0" w:type="auto"/>
        <w:tblLook w:val="04A0" w:firstRow="1" w:lastRow="0" w:firstColumn="1" w:lastColumn="0" w:noHBand="0" w:noVBand="1"/>
      </w:tblPr>
      <w:tblGrid>
        <w:gridCol w:w="1469"/>
        <w:gridCol w:w="1786"/>
        <w:gridCol w:w="1779"/>
        <w:gridCol w:w="1788"/>
        <w:gridCol w:w="1788"/>
      </w:tblGrid>
      <w:tr w:rsidR="00CB2057" w14:paraId="1393A82E" w14:textId="77777777" w:rsidTr="0022153E">
        <w:trPr>
          <w:trHeight w:hRule="exact" w:val="432"/>
        </w:trPr>
        <w:tc>
          <w:tcPr>
            <w:tcW w:w="1476" w:type="dxa"/>
            <w:vMerge w:val="restart"/>
            <w:tcBorders>
              <w:top w:val="single" w:sz="12" w:space="0" w:color="auto"/>
              <w:left w:val="single" w:sz="12" w:space="0" w:color="auto"/>
              <w:bottom w:val="single" w:sz="6" w:space="0" w:color="auto"/>
              <w:right w:val="single" w:sz="6" w:space="0" w:color="auto"/>
            </w:tcBorders>
            <w:vAlign w:val="center"/>
          </w:tcPr>
          <w:p w14:paraId="2066679C" w14:textId="77777777" w:rsidR="00CB2057" w:rsidRPr="00D875E1" w:rsidRDefault="00CB2057" w:rsidP="0022153E">
            <w:pPr>
              <w:spacing w:after="200" w:line="276" w:lineRule="auto"/>
              <w:jc w:val="center"/>
              <w:rPr>
                <w:rFonts w:eastAsia="PMingLiU"/>
                <w:b/>
                <w:lang w:eastAsia="zh-TW"/>
              </w:rPr>
            </w:pPr>
            <w:r w:rsidRPr="00D875E1">
              <w:rPr>
                <w:rFonts w:eastAsia="PMingLiU"/>
                <w:b/>
                <w:lang w:eastAsia="zh-TW"/>
              </w:rPr>
              <w:t>Maximum</w:t>
            </w:r>
          </w:p>
        </w:tc>
        <w:tc>
          <w:tcPr>
            <w:tcW w:w="1818" w:type="dxa"/>
            <w:tcBorders>
              <w:top w:val="single" w:sz="12" w:space="0" w:color="auto"/>
              <w:left w:val="single" w:sz="6" w:space="0" w:color="auto"/>
              <w:bottom w:val="single" w:sz="6" w:space="0" w:color="auto"/>
              <w:right w:val="single" w:sz="6" w:space="0" w:color="auto"/>
            </w:tcBorders>
            <w:vAlign w:val="center"/>
          </w:tcPr>
          <w:p w14:paraId="13A184B2" w14:textId="77777777" w:rsidR="00CB2057" w:rsidRPr="004B55C2" w:rsidRDefault="00CB2057" w:rsidP="0022153E">
            <w:pPr>
              <w:spacing w:after="200" w:line="276" w:lineRule="auto"/>
              <w:rPr>
                <w:rFonts w:eastAsia="PMingLiU"/>
                <w:lang w:eastAsia="zh-TW"/>
              </w:rPr>
            </w:pPr>
            <w:r w:rsidRPr="004B55C2">
              <w:rPr>
                <w:rFonts w:eastAsia="PMingLiU"/>
                <w:lang w:eastAsia="zh-TW"/>
              </w:rPr>
              <w:t>Sample size</w:t>
            </w:r>
          </w:p>
        </w:tc>
        <w:tc>
          <w:tcPr>
            <w:tcW w:w="1818" w:type="dxa"/>
            <w:tcBorders>
              <w:top w:val="single" w:sz="12" w:space="0" w:color="auto"/>
              <w:left w:val="single" w:sz="6" w:space="0" w:color="auto"/>
              <w:bottom w:val="single" w:sz="6" w:space="0" w:color="auto"/>
              <w:right w:val="single" w:sz="6" w:space="0" w:color="auto"/>
            </w:tcBorders>
            <w:vAlign w:val="center"/>
          </w:tcPr>
          <w:p w14:paraId="366C5CE8" w14:textId="77777777" w:rsidR="00CB2057" w:rsidRPr="004B55C2" w:rsidRDefault="00CB2057" w:rsidP="0022153E">
            <w:pPr>
              <w:spacing w:after="200" w:line="276" w:lineRule="auto"/>
              <w:rPr>
                <w:rFonts w:eastAsia="PMingLiU"/>
                <w:lang w:eastAsia="zh-TW"/>
              </w:rPr>
            </w:pPr>
          </w:p>
        </w:tc>
        <w:tc>
          <w:tcPr>
            <w:tcW w:w="1818" w:type="dxa"/>
            <w:tcBorders>
              <w:top w:val="single" w:sz="12" w:space="0" w:color="auto"/>
              <w:left w:val="single" w:sz="6" w:space="0" w:color="auto"/>
              <w:bottom w:val="single" w:sz="6" w:space="0" w:color="auto"/>
              <w:right w:val="single" w:sz="6" w:space="0" w:color="auto"/>
            </w:tcBorders>
            <w:vAlign w:val="center"/>
          </w:tcPr>
          <w:p w14:paraId="76350B9E" w14:textId="77777777" w:rsidR="00CB2057" w:rsidRPr="004B55C2" w:rsidRDefault="00CB2057" w:rsidP="0022153E">
            <w:pPr>
              <w:spacing w:after="200" w:line="276" w:lineRule="auto"/>
              <w:rPr>
                <w:rFonts w:eastAsia="PMingLiU"/>
                <w:lang w:eastAsia="zh-TW"/>
              </w:rPr>
            </w:pPr>
            <w:r w:rsidRPr="004B55C2">
              <w:rPr>
                <w:rFonts w:eastAsia="PMingLiU"/>
                <w:lang w:eastAsia="zh-TW"/>
              </w:rPr>
              <w:t>164</w:t>
            </w:r>
          </w:p>
        </w:tc>
        <w:tc>
          <w:tcPr>
            <w:tcW w:w="1818" w:type="dxa"/>
            <w:tcBorders>
              <w:top w:val="single" w:sz="12" w:space="0" w:color="auto"/>
              <w:left w:val="single" w:sz="6" w:space="0" w:color="auto"/>
              <w:bottom w:val="single" w:sz="6" w:space="0" w:color="auto"/>
              <w:right w:val="single" w:sz="12" w:space="0" w:color="auto"/>
            </w:tcBorders>
            <w:vAlign w:val="center"/>
          </w:tcPr>
          <w:p w14:paraId="6C0B9658" w14:textId="77777777" w:rsidR="00CB2057" w:rsidRPr="004B55C2" w:rsidRDefault="00CB2057" w:rsidP="0022153E">
            <w:pPr>
              <w:spacing w:after="200" w:line="276" w:lineRule="auto"/>
              <w:rPr>
                <w:rFonts w:eastAsia="PMingLiU"/>
                <w:lang w:eastAsia="zh-TW"/>
              </w:rPr>
            </w:pPr>
            <w:r w:rsidRPr="004B55C2">
              <w:rPr>
                <w:rFonts w:eastAsia="PMingLiU"/>
                <w:lang w:eastAsia="zh-TW"/>
              </w:rPr>
              <w:t>191</w:t>
            </w:r>
          </w:p>
        </w:tc>
      </w:tr>
      <w:tr w:rsidR="00CB2057" w14:paraId="7189012A" w14:textId="77777777" w:rsidTr="0022153E">
        <w:trPr>
          <w:trHeight w:hRule="exact" w:val="432"/>
        </w:trPr>
        <w:tc>
          <w:tcPr>
            <w:tcW w:w="1476" w:type="dxa"/>
            <w:vMerge/>
            <w:tcBorders>
              <w:top w:val="single" w:sz="6" w:space="0" w:color="auto"/>
              <w:left w:val="single" w:sz="12" w:space="0" w:color="auto"/>
              <w:bottom w:val="single" w:sz="6" w:space="0" w:color="auto"/>
              <w:right w:val="single" w:sz="6" w:space="0" w:color="auto"/>
            </w:tcBorders>
            <w:vAlign w:val="center"/>
          </w:tcPr>
          <w:p w14:paraId="22A7AA14" w14:textId="77777777" w:rsidR="00CB2057" w:rsidRDefault="00CB2057" w:rsidP="0022153E">
            <w:pPr>
              <w:spacing w:after="200" w:line="276" w:lineRule="auto"/>
              <w:jc w:val="center"/>
              <w:rPr>
                <w:rFonts w:eastAsia="PMingLiU"/>
                <w:lang w:eastAsia="zh-TW"/>
              </w:rPr>
            </w:pPr>
          </w:p>
        </w:tc>
        <w:tc>
          <w:tcPr>
            <w:tcW w:w="1818" w:type="dxa"/>
            <w:tcBorders>
              <w:top w:val="single" w:sz="6" w:space="0" w:color="auto"/>
              <w:left w:val="single" w:sz="6" w:space="0" w:color="auto"/>
              <w:bottom w:val="single" w:sz="6" w:space="0" w:color="auto"/>
              <w:right w:val="single" w:sz="6" w:space="0" w:color="auto"/>
            </w:tcBorders>
            <w:vAlign w:val="center"/>
          </w:tcPr>
          <w:p w14:paraId="1534920B" w14:textId="77777777" w:rsidR="00CB2057" w:rsidRPr="004B55C2" w:rsidRDefault="00CB2057" w:rsidP="0022153E">
            <w:pPr>
              <w:spacing w:after="200" w:line="276" w:lineRule="auto"/>
              <w:rPr>
                <w:rFonts w:eastAsia="PMingLiU"/>
                <w:lang w:eastAsia="zh-TW"/>
              </w:rPr>
            </w:pPr>
          </w:p>
        </w:tc>
        <w:tc>
          <w:tcPr>
            <w:tcW w:w="1818" w:type="dxa"/>
            <w:tcBorders>
              <w:top w:val="single" w:sz="6" w:space="0" w:color="auto"/>
              <w:left w:val="single" w:sz="6" w:space="0" w:color="auto"/>
              <w:bottom w:val="single" w:sz="6" w:space="0" w:color="auto"/>
              <w:right w:val="single" w:sz="6" w:space="0" w:color="auto"/>
            </w:tcBorders>
            <w:vAlign w:val="center"/>
          </w:tcPr>
          <w:p w14:paraId="1CD35C22" w14:textId="77777777" w:rsidR="00CB2057" w:rsidRPr="004B55C2" w:rsidRDefault="00CB2057" w:rsidP="0022153E">
            <w:pPr>
              <w:spacing w:after="200" w:line="276" w:lineRule="auto"/>
              <w:rPr>
                <w:rFonts w:eastAsia="PMingLiU"/>
                <w:lang w:eastAsia="zh-TW"/>
              </w:rPr>
            </w:pPr>
            <w:r w:rsidRPr="004B55C2">
              <w:rPr>
                <w:rFonts w:eastAsia="PMingLiU"/>
                <w:lang w:eastAsia="zh-TW"/>
              </w:rPr>
              <w:t>[2’-C-meA]</w:t>
            </w:r>
          </w:p>
        </w:tc>
        <w:tc>
          <w:tcPr>
            <w:tcW w:w="1818" w:type="dxa"/>
            <w:tcBorders>
              <w:top w:val="single" w:sz="6" w:space="0" w:color="auto"/>
              <w:left w:val="single" w:sz="6" w:space="0" w:color="auto"/>
              <w:bottom w:val="single" w:sz="6" w:space="0" w:color="auto"/>
              <w:right w:val="single" w:sz="6" w:space="0" w:color="auto"/>
            </w:tcBorders>
            <w:vAlign w:val="center"/>
          </w:tcPr>
          <w:p w14:paraId="7382374D" w14:textId="77777777" w:rsidR="00CB2057" w:rsidRPr="004B55C2" w:rsidRDefault="00CB2057" w:rsidP="0022153E">
            <w:pPr>
              <w:spacing w:after="200" w:line="276" w:lineRule="auto"/>
              <w:rPr>
                <w:rFonts w:eastAsia="PMingLiU"/>
                <w:lang w:eastAsia="zh-TW"/>
              </w:rPr>
            </w:pPr>
            <w:r w:rsidRPr="004B55C2">
              <w:rPr>
                <w:rFonts w:eastAsia="PMingLiU"/>
                <w:lang w:eastAsia="zh-TW"/>
              </w:rPr>
              <w:t>0 µM</w:t>
            </w:r>
          </w:p>
        </w:tc>
        <w:tc>
          <w:tcPr>
            <w:tcW w:w="1818" w:type="dxa"/>
            <w:tcBorders>
              <w:top w:val="single" w:sz="6" w:space="0" w:color="auto"/>
              <w:left w:val="single" w:sz="6" w:space="0" w:color="auto"/>
              <w:bottom w:val="single" w:sz="6" w:space="0" w:color="auto"/>
              <w:right w:val="single" w:sz="12" w:space="0" w:color="auto"/>
            </w:tcBorders>
            <w:vAlign w:val="center"/>
          </w:tcPr>
          <w:p w14:paraId="65907297" w14:textId="77777777" w:rsidR="00CB2057" w:rsidRPr="004B55C2" w:rsidRDefault="00CB2057" w:rsidP="0022153E">
            <w:pPr>
              <w:spacing w:after="200" w:line="276" w:lineRule="auto"/>
              <w:rPr>
                <w:rFonts w:eastAsia="PMingLiU"/>
                <w:lang w:eastAsia="zh-TW"/>
              </w:rPr>
            </w:pPr>
            <w:r w:rsidRPr="004B55C2">
              <w:rPr>
                <w:rFonts w:eastAsia="PMingLiU"/>
                <w:lang w:eastAsia="zh-TW"/>
              </w:rPr>
              <w:t>50 µM</w:t>
            </w:r>
          </w:p>
        </w:tc>
      </w:tr>
      <w:tr w:rsidR="00CB2057" w14:paraId="648AE70F" w14:textId="77777777" w:rsidTr="0022153E">
        <w:trPr>
          <w:trHeight w:hRule="exact" w:val="432"/>
        </w:trPr>
        <w:tc>
          <w:tcPr>
            <w:tcW w:w="1476" w:type="dxa"/>
            <w:vMerge/>
            <w:tcBorders>
              <w:top w:val="single" w:sz="6" w:space="0" w:color="auto"/>
              <w:left w:val="single" w:sz="12" w:space="0" w:color="auto"/>
              <w:bottom w:val="single" w:sz="6" w:space="0" w:color="auto"/>
              <w:right w:val="single" w:sz="6" w:space="0" w:color="auto"/>
            </w:tcBorders>
            <w:vAlign w:val="center"/>
          </w:tcPr>
          <w:p w14:paraId="2FFEA132" w14:textId="77777777" w:rsidR="00CB2057" w:rsidRDefault="00CB2057" w:rsidP="0022153E">
            <w:pPr>
              <w:spacing w:after="200" w:line="276" w:lineRule="auto"/>
              <w:jc w:val="center"/>
              <w:rPr>
                <w:rFonts w:eastAsia="PMingLiU"/>
                <w:lang w:eastAsia="zh-TW"/>
              </w:rPr>
            </w:pPr>
          </w:p>
        </w:tc>
        <w:tc>
          <w:tcPr>
            <w:tcW w:w="1818" w:type="dxa"/>
            <w:tcBorders>
              <w:top w:val="single" w:sz="6" w:space="0" w:color="auto"/>
              <w:left w:val="single" w:sz="6" w:space="0" w:color="auto"/>
              <w:bottom w:val="single" w:sz="6" w:space="0" w:color="auto"/>
              <w:right w:val="single" w:sz="6" w:space="0" w:color="auto"/>
            </w:tcBorders>
            <w:vAlign w:val="center"/>
          </w:tcPr>
          <w:p w14:paraId="567AB53C" w14:textId="77777777" w:rsidR="00CB2057" w:rsidRPr="004B55C2" w:rsidRDefault="00CB2057" w:rsidP="0022153E">
            <w:pPr>
              <w:spacing w:after="200" w:line="276" w:lineRule="auto"/>
              <w:rPr>
                <w:rFonts w:eastAsia="PMingLiU"/>
                <w:lang w:eastAsia="zh-TW"/>
              </w:rPr>
            </w:pPr>
            <w:r w:rsidRPr="004B55C2">
              <w:rPr>
                <w:rFonts w:eastAsia="PMingLiU"/>
                <w:lang w:eastAsia="zh-TW"/>
              </w:rPr>
              <w:t>164</w:t>
            </w:r>
          </w:p>
        </w:tc>
        <w:tc>
          <w:tcPr>
            <w:tcW w:w="1818" w:type="dxa"/>
            <w:tcBorders>
              <w:top w:val="single" w:sz="6" w:space="0" w:color="auto"/>
              <w:left w:val="single" w:sz="6" w:space="0" w:color="auto"/>
              <w:bottom w:val="single" w:sz="6" w:space="0" w:color="auto"/>
              <w:right w:val="single" w:sz="6" w:space="0" w:color="auto"/>
            </w:tcBorders>
            <w:vAlign w:val="center"/>
          </w:tcPr>
          <w:p w14:paraId="3C878FDF" w14:textId="77777777" w:rsidR="00CB2057" w:rsidRPr="004B55C2" w:rsidRDefault="00CB2057" w:rsidP="0022153E">
            <w:pPr>
              <w:spacing w:after="200" w:line="276" w:lineRule="auto"/>
              <w:rPr>
                <w:rFonts w:eastAsia="PMingLiU"/>
                <w:lang w:eastAsia="zh-TW"/>
              </w:rPr>
            </w:pPr>
            <w:r w:rsidRPr="004B55C2">
              <w:rPr>
                <w:rFonts w:eastAsia="PMingLiU"/>
                <w:lang w:eastAsia="zh-TW"/>
              </w:rPr>
              <w:t>0 µM</w:t>
            </w:r>
          </w:p>
        </w:tc>
        <w:tc>
          <w:tcPr>
            <w:tcW w:w="1818" w:type="dxa"/>
            <w:tcBorders>
              <w:top w:val="single" w:sz="6" w:space="0" w:color="auto"/>
              <w:left w:val="single" w:sz="6" w:space="0" w:color="auto"/>
              <w:bottom w:val="single" w:sz="6" w:space="0" w:color="auto"/>
              <w:right w:val="single" w:sz="6" w:space="0" w:color="auto"/>
            </w:tcBorders>
          </w:tcPr>
          <w:p w14:paraId="37A72605" w14:textId="77777777" w:rsidR="00CB2057" w:rsidRPr="004B55C2" w:rsidRDefault="00CB2057" w:rsidP="0022153E">
            <w:r w:rsidRPr="004B55C2">
              <w:rPr>
                <w:rFonts w:eastAsiaTheme="minorEastAsia"/>
                <w:color w:val="262626"/>
                <w:lang w:eastAsia="zh-CN"/>
              </w:rPr>
              <w:t>1.00000</w:t>
            </w:r>
          </w:p>
        </w:tc>
        <w:tc>
          <w:tcPr>
            <w:tcW w:w="1818" w:type="dxa"/>
            <w:tcBorders>
              <w:top w:val="single" w:sz="6" w:space="0" w:color="auto"/>
              <w:left w:val="single" w:sz="6" w:space="0" w:color="auto"/>
              <w:bottom w:val="single" w:sz="6" w:space="0" w:color="auto"/>
              <w:right w:val="single" w:sz="12" w:space="0" w:color="auto"/>
            </w:tcBorders>
          </w:tcPr>
          <w:p w14:paraId="226A56A6" w14:textId="77777777" w:rsidR="00CB2057" w:rsidRPr="004B55C2" w:rsidRDefault="00CB2057" w:rsidP="0022153E">
            <w:r w:rsidRPr="004B55C2">
              <w:rPr>
                <w:rFonts w:eastAsiaTheme="minorEastAsia"/>
                <w:color w:val="262626"/>
                <w:lang w:eastAsia="zh-CN"/>
              </w:rPr>
              <w:t>0.00000</w:t>
            </w:r>
          </w:p>
        </w:tc>
      </w:tr>
      <w:tr w:rsidR="00CB2057" w14:paraId="2FC130A5" w14:textId="77777777" w:rsidTr="0022153E">
        <w:trPr>
          <w:trHeight w:hRule="exact" w:val="432"/>
        </w:trPr>
        <w:tc>
          <w:tcPr>
            <w:tcW w:w="1476" w:type="dxa"/>
            <w:vMerge/>
            <w:tcBorders>
              <w:top w:val="single" w:sz="6" w:space="0" w:color="auto"/>
              <w:left w:val="single" w:sz="12" w:space="0" w:color="auto"/>
              <w:bottom w:val="single" w:sz="12" w:space="0" w:color="auto"/>
              <w:right w:val="single" w:sz="6" w:space="0" w:color="auto"/>
            </w:tcBorders>
            <w:vAlign w:val="center"/>
          </w:tcPr>
          <w:p w14:paraId="3FCF129A" w14:textId="77777777" w:rsidR="00CB2057" w:rsidRDefault="00CB2057" w:rsidP="0022153E">
            <w:pPr>
              <w:spacing w:after="200" w:line="276" w:lineRule="auto"/>
              <w:jc w:val="center"/>
              <w:rPr>
                <w:rFonts w:eastAsia="PMingLiU"/>
                <w:lang w:eastAsia="zh-TW"/>
              </w:rPr>
            </w:pPr>
          </w:p>
        </w:tc>
        <w:tc>
          <w:tcPr>
            <w:tcW w:w="1818" w:type="dxa"/>
            <w:tcBorders>
              <w:top w:val="single" w:sz="6" w:space="0" w:color="auto"/>
              <w:left w:val="single" w:sz="6" w:space="0" w:color="auto"/>
              <w:bottom w:val="single" w:sz="12" w:space="0" w:color="auto"/>
              <w:right w:val="single" w:sz="6" w:space="0" w:color="auto"/>
            </w:tcBorders>
            <w:vAlign w:val="center"/>
          </w:tcPr>
          <w:p w14:paraId="060963DB" w14:textId="77777777" w:rsidR="00CB2057" w:rsidRPr="004B55C2" w:rsidRDefault="00CB2057" w:rsidP="0022153E">
            <w:pPr>
              <w:spacing w:after="200" w:line="276" w:lineRule="auto"/>
              <w:rPr>
                <w:rFonts w:eastAsia="PMingLiU"/>
                <w:lang w:eastAsia="zh-TW"/>
              </w:rPr>
            </w:pPr>
            <w:r w:rsidRPr="004B55C2">
              <w:rPr>
                <w:rFonts w:eastAsia="PMingLiU"/>
                <w:lang w:eastAsia="zh-TW"/>
              </w:rPr>
              <w:t>91</w:t>
            </w:r>
          </w:p>
        </w:tc>
        <w:tc>
          <w:tcPr>
            <w:tcW w:w="1818" w:type="dxa"/>
            <w:tcBorders>
              <w:top w:val="single" w:sz="6" w:space="0" w:color="auto"/>
              <w:left w:val="single" w:sz="6" w:space="0" w:color="auto"/>
              <w:bottom w:val="single" w:sz="12" w:space="0" w:color="auto"/>
              <w:right w:val="single" w:sz="6" w:space="0" w:color="auto"/>
            </w:tcBorders>
            <w:vAlign w:val="center"/>
          </w:tcPr>
          <w:p w14:paraId="31488E18" w14:textId="77777777" w:rsidR="00CB2057" w:rsidRPr="004B55C2" w:rsidRDefault="00CB2057" w:rsidP="0022153E">
            <w:pPr>
              <w:spacing w:after="200" w:line="276" w:lineRule="auto"/>
              <w:rPr>
                <w:rFonts w:eastAsia="PMingLiU"/>
                <w:lang w:eastAsia="zh-TW"/>
              </w:rPr>
            </w:pPr>
            <w:r w:rsidRPr="004B55C2">
              <w:rPr>
                <w:rFonts w:eastAsia="PMingLiU"/>
                <w:lang w:eastAsia="zh-TW"/>
              </w:rPr>
              <w:t>50 µM</w:t>
            </w:r>
          </w:p>
        </w:tc>
        <w:tc>
          <w:tcPr>
            <w:tcW w:w="1818" w:type="dxa"/>
            <w:tcBorders>
              <w:top w:val="single" w:sz="6" w:space="0" w:color="auto"/>
              <w:left w:val="single" w:sz="6" w:space="0" w:color="auto"/>
              <w:bottom w:val="single" w:sz="12" w:space="0" w:color="auto"/>
              <w:right w:val="single" w:sz="6" w:space="0" w:color="auto"/>
            </w:tcBorders>
          </w:tcPr>
          <w:p w14:paraId="477FF7C6" w14:textId="77777777" w:rsidR="00CB2057" w:rsidRPr="004B55C2" w:rsidRDefault="00CB2057" w:rsidP="0022153E">
            <w:r w:rsidRPr="004B55C2">
              <w:rPr>
                <w:rFonts w:eastAsiaTheme="minorEastAsia"/>
                <w:color w:val="262626"/>
                <w:lang w:eastAsia="zh-CN"/>
              </w:rPr>
              <w:t>0.00000</w:t>
            </w:r>
          </w:p>
        </w:tc>
        <w:tc>
          <w:tcPr>
            <w:tcW w:w="1818" w:type="dxa"/>
            <w:tcBorders>
              <w:top w:val="single" w:sz="6" w:space="0" w:color="auto"/>
              <w:left w:val="single" w:sz="6" w:space="0" w:color="auto"/>
              <w:bottom w:val="single" w:sz="12" w:space="0" w:color="auto"/>
              <w:right w:val="single" w:sz="12" w:space="0" w:color="auto"/>
            </w:tcBorders>
          </w:tcPr>
          <w:p w14:paraId="13514498" w14:textId="77777777" w:rsidR="00CB2057" w:rsidRPr="004B55C2" w:rsidRDefault="00CB2057" w:rsidP="0022153E">
            <w:r w:rsidRPr="004B55C2">
              <w:rPr>
                <w:rFonts w:eastAsiaTheme="minorEastAsia"/>
                <w:color w:val="262626"/>
                <w:lang w:eastAsia="zh-CN"/>
              </w:rPr>
              <w:t>1.00000</w:t>
            </w:r>
          </w:p>
        </w:tc>
      </w:tr>
      <w:tr w:rsidR="00CB2057" w14:paraId="42C38F6D" w14:textId="77777777" w:rsidTr="0022153E">
        <w:trPr>
          <w:trHeight w:hRule="exact" w:val="432"/>
        </w:trPr>
        <w:tc>
          <w:tcPr>
            <w:tcW w:w="1476" w:type="dxa"/>
            <w:vMerge w:val="restart"/>
            <w:tcBorders>
              <w:top w:val="single" w:sz="12" w:space="0" w:color="auto"/>
              <w:left w:val="single" w:sz="12" w:space="0" w:color="auto"/>
              <w:bottom w:val="single" w:sz="6" w:space="0" w:color="auto"/>
              <w:right w:val="single" w:sz="6" w:space="0" w:color="auto"/>
            </w:tcBorders>
            <w:vAlign w:val="center"/>
          </w:tcPr>
          <w:p w14:paraId="2173F0FA" w14:textId="77777777" w:rsidR="00CB2057" w:rsidRDefault="00CB2057" w:rsidP="0022153E">
            <w:pPr>
              <w:spacing w:after="200" w:line="276" w:lineRule="auto"/>
              <w:jc w:val="center"/>
              <w:rPr>
                <w:rFonts w:eastAsia="PMingLiU"/>
                <w:lang w:eastAsia="zh-TW"/>
              </w:rPr>
            </w:pPr>
            <w:r w:rsidRPr="00D875E1">
              <w:rPr>
                <w:rFonts w:eastAsia="PMingLiU"/>
                <w:b/>
                <w:lang w:eastAsia="zh-TW"/>
              </w:rPr>
              <w:t>Slope</w:t>
            </w:r>
          </w:p>
        </w:tc>
        <w:tc>
          <w:tcPr>
            <w:tcW w:w="1818" w:type="dxa"/>
            <w:tcBorders>
              <w:top w:val="single" w:sz="12" w:space="0" w:color="auto"/>
              <w:left w:val="single" w:sz="6" w:space="0" w:color="auto"/>
              <w:bottom w:val="single" w:sz="6" w:space="0" w:color="auto"/>
              <w:right w:val="single" w:sz="6" w:space="0" w:color="auto"/>
            </w:tcBorders>
            <w:vAlign w:val="center"/>
          </w:tcPr>
          <w:p w14:paraId="77F061C9" w14:textId="77777777" w:rsidR="00CB2057" w:rsidRPr="004B55C2" w:rsidRDefault="00CB2057" w:rsidP="0022153E">
            <w:pPr>
              <w:spacing w:after="200" w:line="276" w:lineRule="auto"/>
              <w:rPr>
                <w:rFonts w:eastAsia="PMingLiU"/>
                <w:lang w:eastAsia="zh-TW"/>
              </w:rPr>
            </w:pPr>
            <w:r w:rsidRPr="004B55C2">
              <w:rPr>
                <w:rFonts w:eastAsia="PMingLiU"/>
                <w:lang w:eastAsia="zh-TW"/>
              </w:rPr>
              <w:t>Sample size</w:t>
            </w:r>
          </w:p>
        </w:tc>
        <w:tc>
          <w:tcPr>
            <w:tcW w:w="1818" w:type="dxa"/>
            <w:tcBorders>
              <w:top w:val="single" w:sz="12" w:space="0" w:color="auto"/>
              <w:left w:val="single" w:sz="6" w:space="0" w:color="auto"/>
              <w:bottom w:val="single" w:sz="6" w:space="0" w:color="auto"/>
              <w:right w:val="single" w:sz="6" w:space="0" w:color="auto"/>
            </w:tcBorders>
            <w:vAlign w:val="center"/>
          </w:tcPr>
          <w:p w14:paraId="5BE45A59" w14:textId="77777777" w:rsidR="00CB2057" w:rsidRPr="004B55C2" w:rsidRDefault="00CB2057" w:rsidP="0022153E">
            <w:pPr>
              <w:spacing w:after="200" w:line="276" w:lineRule="auto"/>
              <w:rPr>
                <w:rFonts w:eastAsia="PMingLiU"/>
                <w:lang w:eastAsia="zh-TW"/>
              </w:rPr>
            </w:pPr>
          </w:p>
        </w:tc>
        <w:tc>
          <w:tcPr>
            <w:tcW w:w="1818" w:type="dxa"/>
            <w:tcBorders>
              <w:top w:val="single" w:sz="12" w:space="0" w:color="auto"/>
              <w:left w:val="single" w:sz="6" w:space="0" w:color="auto"/>
              <w:bottom w:val="single" w:sz="6" w:space="0" w:color="auto"/>
              <w:right w:val="single" w:sz="6" w:space="0" w:color="auto"/>
            </w:tcBorders>
            <w:vAlign w:val="center"/>
          </w:tcPr>
          <w:p w14:paraId="626AEBC3" w14:textId="77777777" w:rsidR="00CB2057" w:rsidRPr="004B55C2" w:rsidRDefault="00CB2057" w:rsidP="0022153E">
            <w:pPr>
              <w:spacing w:after="200" w:line="276" w:lineRule="auto"/>
              <w:rPr>
                <w:rFonts w:eastAsia="PMingLiU"/>
                <w:lang w:eastAsia="zh-TW"/>
              </w:rPr>
            </w:pPr>
            <w:r w:rsidRPr="004B55C2">
              <w:rPr>
                <w:rFonts w:eastAsia="PMingLiU"/>
                <w:lang w:eastAsia="zh-TW"/>
              </w:rPr>
              <w:t>164</w:t>
            </w:r>
          </w:p>
        </w:tc>
        <w:tc>
          <w:tcPr>
            <w:tcW w:w="1818" w:type="dxa"/>
            <w:tcBorders>
              <w:top w:val="single" w:sz="12" w:space="0" w:color="auto"/>
              <w:left w:val="single" w:sz="6" w:space="0" w:color="auto"/>
              <w:bottom w:val="single" w:sz="6" w:space="0" w:color="auto"/>
              <w:right w:val="single" w:sz="12" w:space="0" w:color="auto"/>
            </w:tcBorders>
            <w:vAlign w:val="center"/>
          </w:tcPr>
          <w:p w14:paraId="3AE3731A" w14:textId="77777777" w:rsidR="00CB2057" w:rsidRPr="004B55C2" w:rsidRDefault="00CB2057" w:rsidP="0022153E">
            <w:pPr>
              <w:spacing w:after="200" w:line="276" w:lineRule="auto"/>
              <w:rPr>
                <w:rFonts w:eastAsia="PMingLiU"/>
                <w:lang w:eastAsia="zh-TW"/>
              </w:rPr>
            </w:pPr>
            <w:r w:rsidRPr="004B55C2">
              <w:rPr>
                <w:rFonts w:eastAsia="PMingLiU"/>
                <w:lang w:eastAsia="zh-TW"/>
              </w:rPr>
              <w:t>191</w:t>
            </w:r>
          </w:p>
        </w:tc>
      </w:tr>
      <w:tr w:rsidR="00CB2057" w14:paraId="25D70838" w14:textId="77777777" w:rsidTr="0022153E">
        <w:trPr>
          <w:trHeight w:hRule="exact" w:val="432"/>
        </w:trPr>
        <w:tc>
          <w:tcPr>
            <w:tcW w:w="1476" w:type="dxa"/>
            <w:vMerge/>
            <w:tcBorders>
              <w:top w:val="single" w:sz="6" w:space="0" w:color="auto"/>
              <w:left w:val="single" w:sz="12" w:space="0" w:color="auto"/>
              <w:bottom w:val="single" w:sz="6" w:space="0" w:color="auto"/>
              <w:right w:val="single" w:sz="6" w:space="0" w:color="auto"/>
            </w:tcBorders>
            <w:vAlign w:val="center"/>
          </w:tcPr>
          <w:p w14:paraId="63622069" w14:textId="77777777" w:rsidR="00CB2057" w:rsidRPr="00D875E1" w:rsidRDefault="00CB2057" w:rsidP="0022153E">
            <w:pPr>
              <w:spacing w:after="200" w:line="276" w:lineRule="auto"/>
              <w:jc w:val="center"/>
              <w:rPr>
                <w:rFonts w:eastAsia="PMingLiU"/>
                <w:b/>
                <w:lang w:eastAsia="zh-TW"/>
              </w:rPr>
            </w:pPr>
          </w:p>
        </w:tc>
        <w:tc>
          <w:tcPr>
            <w:tcW w:w="1818" w:type="dxa"/>
            <w:tcBorders>
              <w:top w:val="single" w:sz="6" w:space="0" w:color="auto"/>
              <w:left w:val="single" w:sz="6" w:space="0" w:color="auto"/>
              <w:bottom w:val="single" w:sz="6" w:space="0" w:color="auto"/>
              <w:right w:val="single" w:sz="6" w:space="0" w:color="auto"/>
            </w:tcBorders>
            <w:vAlign w:val="center"/>
          </w:tcPr>
          <w:p w14:paraId="468257DA" w14:textId="77777777" w:rsidR="00CB2057" w:rsidRPr="004B55C2" w:rsidRDefault="00CB2057" w:rsidP="0022153E">
            <w:pPr>
              <w:spacing w:after="200" w:line="276" w:lineRule="auto"/>
              <w:rPr>
                <w:rFonts w:eastAsia="PMingLiU"/>
                <w:lang w:eastAsia="zh-TW"/>
              </w:rPr>
            </w:pPr>
          </w:p>
        </w:tc>
        <w:tc>
          <w:tcPr>
            <w:tcW w:w="1818" w:type="dxa"/>
            <w:tcBorders>
              <w:top w:val="single" w:sz="6" w:space="0" w:color="auto"/>
              <w:left w:val="single" w:sz="6" w:space="0" w:color="auto"/>
              <w:bottom w:val="single" w:sz="6" w:space="0" w:color="auto"/>
              <w:right w:val="single" w:sz="6" w:space="0" w:color="auto"/>
            </w:tcBorders>
            <w:vAlign w:val="center"/>
          </w:tcPr>
          <w:p w14:paraId="11711BC4" w14:textId="77777777" w:rsidR="00CB2057" w:rsidRPr="004B55C2" w:rsidRDefault="00CB2057" w:rsidP="0022153E">
            <w:pPr>
              <w:spacing w:after="200" w:line="276" w:lineRule="auto"/>
              <w:rPr>
                <w:rFonts w:eastAsia="PMingLiU"/>
                <w:lang w:eastAsia="zh-TW"/>
              </w:rPr>
            </w:pPr>
            <w:r w:rsidRPr="004B55C2">
              <w:rPr>
                <w:rFonts w:eastAsia="PMingLiU"/>
                <w:lang w:eastAsia="zh-TW"/>
              </w:rPr>
              <w:t>[2’-C-meA]</w:t>
            </w:r>
          </w:p>
        </w:tc>
        <w:tc>
          <w:tcPr>
            <w:tcW w:w="1818" w:type="dxa"/>
            <w:tcBorders>
              <w:top w:val="single" w:sz="6" w:space="0" w:color="auto"/>
              <w:left w:val="single" w:sz="6" w:space="0" w:color="auto"/>
              <w:bottom w:val="single" w:sz="6" w:space="0" w:color="auto"/>
              <w:right w:val="single" w:sz="6" w:space="0" w:color="auto"/>
            </w:tcBorders>
            <w:vAlign w:val="center"/>
          </w:tcPr>
          <w:p w14:paraId="3B42F250" w14:textId="77777777" w:rsidR="00CB2057" w:rsidRPr="004B55C2" w:rsidRDefault="00CB2057" w:rsidP="0022153E">
            <w:pPr>
              <w:spacing w:after="200" w:line="276" w:lineRule="auto"/>
              <w:rPr>
                <w:rFonts w:eastAsia="PMingLiU"/>
                <w:lang w:eastAsia="zh-TW"/>
              </w:rPr>
            </w:pPr>
            <w:r w:rsidRPr="004B55C2">
              <w:rPr>
                <w:rFonts w:eastAsia="PMingLiU"/>
                <w:lang w:eastAsia="zh-TW"/>
              </w:rPr>
              <w:t>0 µM</w:t>
            </w:r>
          </w:p>
        </w:tc>
        <w:tc>
          <w:tcPr>
            <w:tcW w:w="1818" w:type="dxa"/>
            <w:tcBorders>
              <w:top w:val="single" w:sz="6" w:space="0" w:color="auto"/>
              <w:left w:val="single" w:sz="6" w:space="0" w:color="auto"/>
              <w:bottom w:val="single" w:sz="6" w:space="0" w:color="auto"/>
              <w:right w:val="single" w:sz="12" w:space="0" w:color="auto"/>
            </w:tcBorders>
            <w:vAlign w:val="center"/>
          </w:tcPr>
          <w:p w14:paraId="1256C52D" w14:textId="77777777" w:rsidR="00CB2057" w:rsidRPr="004B55C2" w:rsidRDefault="00CB2057" w:rsidP="0022153E">
            <w:pPr>
              <w:spacing w:after="200" w:line="276" w:lineRule="auto"/>
              <w:rPr>
                <w:rFonts w:eastAsia="PMingLiU"/>
                <w:lang w:eastAsia="zh-TW"/>
              </w:rPr>
            </w:pPr>
            <w:r w:rsidRPr="004B55C2">
              <w:rPr>
                <w:rFonts w:eastAsia="PMingLiU"/>
                <w:lang w:eastAsia="zh-TW"/>
              </w:rPr>
              <w:t>50 µM</w:t>
            </w:r>
          </w:p>
        </w:tc>
      </w:tr>
      <w:tr w:rsidR="00CB2057" w14:paraId="4992CA1F" w14:textId="77777777" w:rsidTr="0022153E">
        <w:trPr>
          <w:trHeight w:hRule="exact" w:val="432"/>
        </w:trPr>
        <w:tc>
          <w:tcPr>
            <w:tcW w:w="1476" w:type="dxa"/>
            <w:vMerge/>
            <w:tcBorders>
              <w:top w:val="single" w:sz="6" w:space="0" w:color="auto"/>
              <w:left w:val="single" w:sz="12" w:space="0" w:color="auto"/>
              <w:bottom w:val="single" w:sz="6" w:space="0" w:color="auto"/>
              <w:right w:val="single" w:sz="6" w:space="0" w:color="auto"/>
            </w:tcBorders>
            <w:vAlign w:val="center"/>
          </w:tcPr>
          <w:p w14:paraId="45632103" w14:textId="77777777" w:rsidR="00CB2057" w:rsidRDefault="00CB2057" w:rsidP="0022153E">
            <w:pPr>
              <w:spacing w:after="200" w:line="276" w:lineRule="auto"/>
              <w:jc w:val="center"/>
              <w:rPr>
                <w:rFonts w:eastAsia="PMingLiU"/>
                <w:lang w:eastAsia="zh-TW"/>
              </w:rPr>
            </w:pPr>
          </w:p>
        </w:tc>
        <w:tc>
          <w:tcPr>
            <w:tcW w:w="1818" w:type="dxa"/>
            <w:tcBorders>
              <w:top w:val="single" w:sz="6" w:space="0" w:color="auto"/>
              <w:left w:val="single" w:sz="6" w:space="0" w:color="auto"/>
              <w:bottom w:val="single" w:sz="6" w:space="0" w:color="auto"/>
              <w:right w:val="single" w:sz="6" w:space="0" w:color="auto"/>
            </w:tcBorders>
            <w:vAlign w:val="center"/>
          </w:tcPr>
          <w:p w14:paraId="06F653AC" w14:textId="77777777" w:rsidR="00CB2057" w:rsidRPr="004B55C2" w:rsidRDefault="00CB2057" w:rsidP="0022153E">
            <w:pPr>
              <w:spacing w:after="200" w:line="276" w:lineRule="auto"/>
              <w:rPr>
                <w:rFonts w:eastAsia="PMingLiU"/>
                <w:lang w:eastAsia="zh-TW"/>
              </w:rPr>
            </w:pPr>
            <w:r w:rsidRPr="004B55C2">
              <w:rPr>
                <w:rFonts w:eastAsia="PMingLiU"/>
                <w:lang w:eastAsia="zh-TW"/>
              </w:rPr>
              <w:t>164</w:t>
            </w:r>
          </w:p>
        </w:tc>
        <w:tc>
          <w:tcPr>
            <w:tcW w:w="1818" w:type="dxa"/>
            <w:tcBorders>
              <w:top w:val="single" w:sz="6" w:space="0" w:color="auto"/>
              <w:left w:val="single" w:sz="6" w:space="0" w:color="auto"/>
              <w:bottom w:val="single" w:sz="6" w:space="0" w:color="auto"/>
              <w:right w:val="single" w:sz="6" w:space="0" w:color="auto"/>
            </w:tcBorders>
            <w:vAlign w:val="center"/>
          </w:tcPr>
          <w:p w14:paraId="32F4B052" w14:textId="77777777" w:rsidR="00CB2057" w:rsidRPr="004B55C2" w:rsidRDefault="00CB2057" w:rsidP="0022153E">
            <w:pPr>
              <w:spacing w:after="200" w:line="276" w:lineRule="auto"/>
              <w:rPr>
                <w:rFonts w:eastAsia="PMingLiU"/>
                <w:lang w:eastAsia="zh-TW"/>
              </w:rPr>
            </w:pPr>
            <w:r w:rsidRPr="004B55C2">
              <w:rPr>
                <w:rFonts w:eastAsia="PMingLiU"/>
                <w:lang w:eastAsia="zh-TW"/>
              </w:rPr>
              <w:t>0 µM</w:t>
            </w:r>
          </w:p>
        </w:tc>
        <w:tc>
          <w:tcPr>
            <w:tcW w:w="1818" w:type="dxa"/>
            <w:tcBorders>
              <w:top w:val="single" w:sz="6" w:space="0" w:color="auto"/>
              <w:left w:val="single" w:sz="6" w:space="0" w:color="auto"/>
              <w:bottom w:val="single" w:sz="6" w:space="0" w:color="auto"/>
              <w:right w:val="single" w:sz="6" w:space="0" w:color="auto"/>
            </w:tcBorders>
          </w:tcPr>
          <w:p w14:paraId="701D1486" w14:textId="77777777" w:rsidR="00CB2057" w:rsidRPr="004B55C2" w:rsidRDefault="00CB2057" w:rsidP="0022153E">
            <w:r w:rsidRPr="004B55C2">
              <w:rPr>
                <w:rFonts w:eastAsiaTheme="minorEastAsia"/>
                <w:color w:val="262626"/>
                <w:lang w:eastAsia="zh-CN"/>
              </w:rPr>
              <w:t>1.00000</w:t>
            </w:r>
          </w:p>
        </w:tc>
        <w:tc>
          <w:tcPr>
            <w:tcW w:w="1818" w:type="dxa"/>
            <w:tcBorders>
              <w:top w:val="single" w:sz="6" w:space="0" w:color="auto"/>
              <w:left w:val="single" w:sz="6" w:space="0" w:color="auto"/>
              <w:bottom w:val="single" w:sz="6" w:space="0" w:color="auto"/>
              <w:right w:val="single" w:sz="12" w:space="0" w:color="auto"/>
            </w:tcBorders>
          </w:tcPr>
          <w:p w14:paraId="26A9579C" w14:textId="77777777" w:rsidR="00CB2057" w:rsidRPr="004B55C2" w:rsidRDefault="00CB2057" w:rsidP="0022153E">
            <w:r w:rsidRPr="004B55C2">
              <w:rPr>
                <w:rFonts w:eastAsiaTheme="minorEastAsia"/>
                <w:color w:val="262626"/>
                <w:lang w:eastAsia="zh-CN"/>
              </w:rPr>
              <w:t>0.00090</w:t>
            </w:r>
          </w:p>
        </w:tc>
      </w:tr>
      <w:tr w:rsidR="00CB2057" w14:paraId="65613A8F" w14:textId="77777777" w:rsidTr="0022153E">
        <w:trPr>
          <w:trHeight w:hRule="exact" w:val="432"/>
        </w:trPr>
        <w:tc>
          <w:tcPr>
            <w:tcW w:w="1476" w:type="dxa"/>
            <w:vMerge/>
            <w:tcBorders>
              <w:top w:val="single" w:sz="6" w:space="0" w:color="auto"/>
              <w:left w:val="single" w:sz="12" w:space="0" w:color="auto"/>
              <w:bottom w:val="single" w:sz="12" w:space="0" w:color="auto"/>
              <w:right w:val="single" w:sz="6" w:space="0" w:color="auto"/>
            </w:tcBorders>
            <w:vAlign w:val="center"/>
          </w:tcPr>
          <w:p w14:paraId="1F60E7EC" w14:textId="77777777" w:rsidR="00CB2057" w:rsidRDefault="00CB2057" w:rsidP="0022153E">
            <w:pPr>
              <w:spacing w:after="200" w:line="276" w:lineRule="auto"/>
              <w:jc w:val="center"/>
              <w:rPr>
                <w:rFonts w:eastAsia="PMingLiU"/>
                <w:lang w:eastAsia="zh-TW"/>
              </w:rPr>
            </w:pPr>
          </w:p>
        </w:tc>
        <w:tc>
          <w:tcPr>
            <w:tcW w:w="1818" w:type="dxa"/>
            <w:tcBorders>
              <w:top w:val="single" w:sz="6" w:space="0" w:color="auto"/>
              <w:left w:val="single" w:sz="6" w:space="0" w:color="auto"/>
              <w:bottom w:val="single" w:sz="12" w:space="0" w:color="auto"/>
              <w:right w:val="single" w:sz="6" w:space="0" w:color="auto"/>
            </w:tcBorders>
            <w:vAlign w:val="center"/>
          </w:tcPr>
          <w:p w14:paraId="63AE0859" w14:textId="77777777" w:rsidR="00CB2057" w:rsidRPr="004B55C2" w:rsidRDefault="00CB2057" w:rsidP="0022153E">
            <w:pPr>
              <w:spacing w:after="200" w:line="276" w:lineRule="auto"/>
              <w:rPr>
                <w:rFonts w:eastAsia="PMingLiU"/>
                <w:lang w:eastAsia="zh-TW"/>
              </w:rPr>
            </w:pPr>
            <w:r w:rsidRPr="004B55C2">
              <w:rPr>
                <w:rFonts w:eastAsia="PMingLiU"/>
                <w:lang w:eastAsia="zh-TW"/>
              </w:rPr>
              <w:t>191</w:t>
            </w:r>
          </w:p>
        </w:tc>
        <w:tc>
          <w:tcPr>
            <w:tcW w:w="1818" w:type="dxa"/>
            <w:tcBorders>
              <w:top w:val="single" w:sz="6" w:space="0" w:color="auto"/>
              <w:left w:val="single" w:sz="6" w:space="0" w:color="auto"/>
              <w:bottom w:val="single" w:sz="12" w:space="0" w:color="auto"/>
              <w:right w:val="single" w:sz="6" w:space="0" w:color="auto"/>
            </w:tcBorders>
            <w:vAlign w:val="center"/>
          </w:tcPr>
          <w:p w14:paraId="26832057" w14:textId="77777777" w:rsidR="00CB2057" w:rsidRPr="004B55C2" w:rsidRDefault="00CB2057" w:rsidP="0022153E">
            <w:pPr>
              <w:spacing w:after="200" w:line="276" w:lineRule="auto"/>
              <w:rPr>
                <w:rFonts w:eastAsia="PMingLiU"/>
                <w:lang w:eastAsia="zh-TW"/>
              </w:rPr>
            </w:pPr>
            <w:r w:rsidRPr="004B55C2">
              <w:rPr>
                <w:rFonts w:eastAsia="PMingLiU"/>
                <w:lang w:eastAsia="zh-TW"/>
              </w:rPr>
              <w:t>50 µM</w:t>
            </w:r>
          </w:p>
        </w:tc>
        <w:tc>
          <w:tcPr>
            <w:tcW w:w="1818" w:type="dxa"/>
            <w:tcBorders>
              <w:top w:val="single" w:sz="6" w:space="0" w:color="auto"/>
              <w:left w:val="single" w:sz="6" w:space="0" w:color="auto"/>
              <w:bottom w:val="single" w:sz="12" w:space="0" w:color="auto"/>
              <w:right w:val="single" w:sz="6" w:space="0" w:color="auto"/>
            </w:tcBorders>
          </w:tcPr>
          <w:p w14:paraId="0F7C7390" w14:textId="77777777" w:rsidR="00CB2057" w:rsidRPr="004B55C2" w:rsidRDefault="00CB2057" w:rsidP="0022153E">
            <w:r w:rsidRPr="004B55C2">
              <w:rPr>
                <w:rFonts w:eastAsiaTheme="minorEastAsia"/>
                <w:color w:val="262626"/>
                <w:lang w:eastAsia="zh-CN"/>
              </w:rPr>
              <w:t>0.00090</w:t>
            </w:r>
          </w:p>
        </w:tc>
        <w:tc>
          <w:tcPr>
            <w:tcW w:w="1818" w:type="dxa"/>
            <w:tcBorders>
              <w:top w:val="single" w:sz="6" w:space="0" w:color="auto"/>
              <w:left w:val="single" w:sz="6" w:space="0" w:color="auto"/>
              <w:bottom w:val="single" w:sz="12" w:space="0" w:color="auto"/>
              <w:right w:val="single" w:sz="12" w:space="0" w:color="auto"/>
            </w:tcBorders>
          </w:tcPr>
          <w:p w14:paraId="346A1981" w14:textId="77777777" w:rsidR="00CB2057" w:rsidRPr="004B55C2" w:rsidRDefault="00CB2057" w:rsidP="0022153E">
            <w:r w:rsidRPr="004B55C2">
              <w:rPr>
                <w:rFonts w:eastAsiaTheme="minorEastAsia"/>
                <w:color w:val="262626"/>
                <w:lang w:eastAsia="zh-CN"/>
              </w:rPr>
              <w:t>1.00000</w:t>
            </w:r>
          </w:p>
        </w:tc>
      </w:tr>
      <w:tr w:rsidR="00CB2057" w14:paraId="0DF831DB" w14:textId="77777777" w:rsidTr="0022153E">
        <w:trPr>
          <w:trHeight w:hRule="exact" w:val="432"/>
        </w:trPr>
        <w:tc>
          <w:tcPr>
            <w:tcW w:w="1476" w:type="dxa"/>
            <w:vMerge w:val="restart"/>
            <w:tcBorders>
              <w:top w:val="single" w:sz="12" w:space="0" w:color="auto"/>
              <w:left w:val="single" w:sz="12" w:space="0" w:color="auto"/>
              <w:right w:val="single" w:sz="6" w:space="0" w:color="auto"/>
            </w:tcBorders>
            <w:vAlign w:val="center"/>
          </w:tcPr>
          <w:p w14:paraId="5E1071D7" w14:textId="77777777" w:rsidR="00CB2057" w:rsidRPr="00D875E1" w:rsidRDefault="00CB2057" w:rsidP="0022153E">
            <w:pPr>
              <w:spacing w:after="200" w:line="276" w:lineRule="auto"/>
              <w:jc w:val="center"/>
              <w:rPr>
                <w:rFonts w:eastAsia="PMingLiU"/>
                <w:b/>
                <w:lang w:eastAsia="zh-TW"/>
              </w:rPr>
            </w:pPr>
            <w:r>
              <w:rPr>
                <w:rFonts w:eastAsia="PMingLiU"/>
                <w:b/>
                <w:lang w:eastAsia="zh-TW"/>
              </w:rPr>
              <w:t>Midpoint</w:t>
            </w:r>
          </w:p>
        </w:tc>
        <w:tc>
          <w:tcPr>
            <w:tcW w:w="1818" w:type="dxa"/>
            <w:tcBorders>
              <w:top w:val="single" w:sz="12" w:space="0" w:color="auto"/>
              <w:left w:val="single" w:sz="6" w:space="0" w:color="auto"/>
              <w:bottom w:val="single" w:sz="6" w:space="0" w:color="auto"/>
              <w:right w:val="single" w:sz="6" w:space="0" w:color="auto"/>
            </w:tcBorders>
            <w:vAlign w:val="center"/>
          </w:tcPr>
          <w:p w14:paraId="37EC228B" w14:textId="77777777" w:rsidR="00CB2057" w:rsidRPr="004B55C2" w:rsidRDefault="00CB2057" w:rsidP="0022153E">
            <w:pPr>
              <w:spacing w:after="200" w:line="276" w:lineRule="auto"/>
              <w:rPr>
                <w:rFonts w:eastAsia="PMingLiU"/>
                <w:lang w:eastAsia="zh-TW"/>
              </w:rPr>
            </w:pPr>
            <w:r w:rsidRPr="004B55C2">
              <w:rPr>
                <w:rFonts w:eastAsia="PMingLiU"/>
                <w:lang w:eastAsia="zh-TW"/>
              </w:rPr>
              <w:t>Sample size</w:t>
            </w:r>
          </w:p>
        </w:tc>
        <w:tc>
          <w:tcPr>
            <w:tcW w:w="1818" w:type="dxa"/>
            <w:tcBorders>
              <w:top w:val="single" w:sz="12" w:space="0" w:color="auto"/>
              <w:left w:val="single" w:sz="6" w:space="0" w:color="auto"/>
              <w:bottom w:val="single" w:sz="6" w:space="0" w:color="auto"/>
              <w:right w:val="single" w:sz="6" w:space="0" w:color="auto"/>
            </w:tcBorders>
            <w:vAlign w:val="center"/>
          </w:tcPr>
          <w:p w14:paraId="78F5F560" w14:textId="77777777" w:rsidR="00CB2057" w:rsidRPr="004B55C2" w:rsidRDefault="00CB2057" w:rsidP="0022153E">
            <w:pPr>
              <w:spacing w:after="200" w:line="276" w:lineRule="auto"/>
              <w:rPr>
                <w:rFonts w:eastAsia="PMingLiU"/>
                <w:lang w:eastAsia="zh-TW"/>
              </w:rPr>
            </w:pPr>
          </w:p>
        </w:tc>
        <w:tc>
          <w:tcPr>
            <w:tcW w:w="1818" w:type="dxa"/>
            <w:tcBorders>
              <w:top w:val="single" w:sz="12" w:space="0" w:color="auto"/>
              <w:left w:val="single" w:sz="6" w:space="0" w:color="auto"/>
              <w:bottom w:val="single" w:sz="6" w:space="0" w:color="auto"/>
              <w:right w:val="single" w:sz="6" w:space="0" w:color="auto"/>
            </w:tcBorders>
            <w:vAlign w:val="center"/>
          </w:tcPr>
          <w:p w14:paraId="0ED35DA3" w14:textId="77777777" w:rsidR="00CB2057" w:rsidRPr="004B55C2" w:rsidRDefault="00CB2057" w:rsidP="0022153E">
            <w:pPr>
              <w:spacing w:after="200" w:line="276" w:lineRule="auto"/>
              <w:rPr>
                <w:rFonts w:eastAsia="PMingLiU"/>
                <w:lang w:eastAsia="zh-TW"/>
              </w:rPr>
            </w:pPr>
            <w:r w:rsidRPr="004B55C2">
              <w:rPr>
                <w:rFonts w:eastAsia="PMingLiU"/>
                <w:lang w:eastAsia="zh-TW"/>
              </w:rPr>
              <w:t>164</w:t>
            </w:r>
          </w:p>
        </w:tc>
        <w:tc>
          <w:tcPr>
            <w:tcW w:w="1818" w:type="dxa"/>
            <w:tcBorders>
              <w:top w:val="single" w:sz="12" w:space="0" w:color="auto"/>
              <w:left w:val="single" w:sz="6" w:space="0" w:color="auto"/>
              <w:bottom w:val="single" w:sz="6" w:space="0" w:color="auto"/>
              <w:right w:val="single" w:sz="12" w:space="0" w:color="auto"/>
            </w:tcBorders>
            <w:vAlign w:val="center"/>
          </w:tcPr>
          <w:p w14:paraId="5DBBF022" w14:textId="77777777" w:rsidR="00CB2057" w:rsidRPr="004B55C2" w:rsidRDefault="00CB2057" w:rsidP="0022153E">
            <w:pPr>
              <w:spacing w:after="200" w:line="276" w:lineRule="auto"/>
              <w:rPr>
                <w:rFonts w:eastAsia="PMingLiU"/>
                <w:lang w:eastAsia="zh-TW"/>
              </w:rPr>
            </w:pPr>
            <w:r w:rsidRPr="004B55C2">
              <w:rPr>
                <w:rFonts w:eastAsia="PMingLiU"/>
                <w:lang w:eastAsia="zh-TW"/>
              </w:rPr>
              <w:t>191</w:t>
            </w:r>
          </w:p>
        </w:tc>
      </w:tr>
      <w:tr w:rsidR="00CB2057" w14:paraId="5E827934" w14:textId="77777777" w:rsidTr="0022153E">
        <w:trPr>
          <w:trHeight w:hRule="exact" w:val="432"/>
        </w:trPr>
        <w:tc>
          <w:tcPr>
            <w:tcW w:w="1476" w:type="dxa"/>
            <w:vMerge/>
            <w:tcBorders>
              <w:left w:val="single" w:sz="12" w:space="0" w:color="auto"/>
              <w:right w:val="single" w:sz="6" w:space="0" w:color="auto"/>
            </w:tcBorders>
            <w:vAlign w:val="center"/>
          </w:tcPr>
          <w:p w14:paraId="059D4873" w14:textId="77777777" w:rsidR="00CB2057" w:rsidRPr="00D875E1" w:rsidRDefault="00CB2057" w:rsidP="0022153E">
            <w:pPr>
              <w:spacing w:after="200" w:line="276" w:lineRule="auto"/>
              <w:jc w:val="center"/>
              <w:rPr>
                <w:rFonts w:eastAsia="PMingLiU"/>
                <w:b/>
                <w:lang w:eastAsia="zh-TW"/>
              </w:rPr>
            </w:pPr>
          </w:p>
        </w:tc>
        <w:tc>
          <w:tcPr>
            <w:tcW w:w="1818" w:type="dxa"/>
            <w:tcBorders>
              <w:top w:val="single" w:sz="12" w:space="0" w:color="auto"/>
              <w:left w:val="single" w:sz="6" w:space="0" w:color="auto"/>
              <w:bottom w:val="single" w:sz="6" w:space="0" w:color="auto"/>
              <w:right w:val="single" w:sz="6" w:space="0" w:color="auto"/>
            </w:tcBorders>
            <w:vAlign w:val="center"/>
          </w:tcPr>
          <w:p w14:paraId="7DF1057E" w14:textId="77777777" w:rsidR="00CB2057" w:rsidRPr="004B55C2" w:rsidRDefault="00CB2057" w:rsidP="0022153E">
            <w:pPr>
              <w:spacing w:after="200" w:line="276" w:lineRule="auto"/>
              <w:rPr>
                <w:rFonts w:eastAsia="PMingLiU"/>
                <w:lang w:eastAsia="zh-TW"/>
              </w:rPr>
            </w:pPr>
          </w:p>
        </w:tc>
        <w:tc>
          <w:tcPr>
            <w:tcW w:w="1818" w:type="dxa"/>
            <w:tcBorders>
              <w:top w:val="single" w:sz="12" w:space="0" w:color="auto"/>
              <w:left w:val="single" w:sz="6" w:space="0" w:color="auto"/>
              <w:bottom w:val="single" w:sz="6" w:space="0" w:color="auto"/>
              <w:right w:val="single" w:sz="6" w:space="0" w:color="auto"/>
            </w:tcBorders>
            <w:vAlign w:val="center"/>
          </w:tcPr>
          <w:p w14:paraId="226CA8F0" w14:textId="77777777" w:rsidR="00CB2057" w:rsidRPr="004B55C2" w:rsidRDefault="00CB2057" w:rsidP="0022153E">
            <w:pPr>
              <w:spacing w:after="200" w:line="276" w:lineRule="auto"/>
              <w:rPr>
                <w:rFonts w:eastAsia="PMingLiU"/>
                <w:lang w:eastAsia="zh-TW"/>
              </w:rPr>
            </w:pPr>
            <w:r w:rsidRPr="004B55C2">
              <w:rPr>
                <w:rFonts w:eastAsia="PMingLiU"/>
                <w:lang w:eastAsia="zh-TW"/>
              </w:rPr>
              <w:t>[2’-C-meA]</w:t>
            </w:r>
          </w:p>
        </w:tc>
        <w:tc>
          <w:tcPr>
            <w:tcW w:w="1818" w:type="dxa"/>
            <w:tcBorders>
              <w:top w:val="single" w:sz="12" w:space="0" w:color="auto"/>
              <w:left w:val="single" w:sz="6" w:space="0" w:color="auto"/>
              <w:bottom w:val="single" w:sz="6" w:space="0" w:color="auto"/>
              <w:right w:val="single" w:sz="6" w:space="0" w:color="auto"/>
            </w:tcBorders>
            <w:vAlign w:val="center"/>
          </w:tcPr>
          <w:p w14:paraId="3D99C3E6" w14:textId="77777777" w:rsidR="00CB2057" w:rsidRPr="004B55C2" w:rsidRDefault="00CB2057" w:rsidP="0022153E">
            <w:pPr>
              <w:spacing w:after="200" w:line="276" w:lineRule="auto"/>
              <w:rPr>
                <w:rFonts w:eastAsia="PMingLiU"/>
                <w:lang w:eastAsia="zh-TW"/>
              </w:rPr>
            </w:pPr>
            <w:r w:rsidRPr="004B55C2">
              <w:rPr>
                <w:rFonts w:eastAsia="PMingLiU"/>
                <w:lang w:eastAsia="zh-TW"/>
              </w:rPr>
              <w:t>0 µM</w:t>
            </w:r>
          </w:p>
        </w:tc>
        <w:tc>
          <w:tcPr>
            <w:tcW w:w="1818" w:type="dxa"/>
            <w:tcBorders>
              <w:top w:val="single" w:sz="12" w:space="0" w:color="auto"/>
              <w:left w:val="single" w:sz="6" w:space="0" w:color="auto"/>
              <w:bottom w:val="single" w:sz="6" w:space="0" w:color="auto"/>
              <w:right w:val="single" w:sz="12" w:space="0" w:color="auto"/>
            </w:tcBorders>
            <w:vAlign w:val="center"/>
          </w:tcPr>
          <w:p w14:paraId="4EFD17AF" w14:textId="77777777" w:rsidR="00CB2057" w:rsidRPr="004B55C2" w:rsidRDefault="00CB2057" w:rsidP="0022153E">
            <w:pPr>
              <w:spacing w:after="200" w:line="276" w:lineRule="auto"/>
              <w:rPr>
                <w:rFonts w:eastAsia="PMingLiU"/>
                <w:lang w:eastAsia="zh-TW"/>
              </w:rPr>
            </w:pPr>
            <w:r w:rsidRPr="004B55C2">
              <w:rPr>
                <w:rFonts w:eastAsia="PMingLiU"/>
                <w:lang w:eastAsia="zh-TW"/>
              </w:rPr>
              <w:t>50 µM</w:t>
            </w:r>
          </w:p>
        </w:tc>
      </w:tr>
      <w:tr w:rsidR="00CB2057" w14:paraId="710406FC" w14:textId="77777777" w:rsidTr="0022153E">
        <w:trPr>
          <w:trHeight w:hRule="exact" w:val="432"/>
        </w:trPr>
        <w:tc>
          <w:tcPr>
            <w:tcW w:w="1476" w:type="dxa"/>
            <w:vMerge/>
            <w:tcBorders>
              <w:left w:val="single" w:sz="12" w:space="0" w:color="auto"/>
              <w:right w:val="single" w:sz="6" w:space="0" w:color="auto"/>
            </w:tcBorders>
            <w:vAlign w:val="center"/>
          </w:tcPr>
          <w:p w14:paraId="4E70978E" w14:textId="77777777" w:rsidR="00CB2057" w:rsidRPr="00D875E1" w:rsidRDefault="00CB2057" w:rsidP="0022153E">
            <w:pPr>
              <w:spacing w:after="200" w:line="276" w:lineRule="auto"/>
              <w:jc w:val="center"/>
              <w:rPr>
                <w:rFonts w:eastAsia="PMingLiU"/>
                <w:b/>
                <w:lang w:eastAsia="zh-TW"/>
              </w:rPr>
            </w:pPr>
          </w:p>
        </w:tc>
        <w:tc>
          <w:tcPr>
            <w:tcW w:w="1818" w:type="dxa"/>
            <w:tcBorders>
              <w:top w:val="single" w:sz="12" w:space="0" w:color="auto"/>
              <w:left w:val="single" w:sz="6" w:space="0" w:color="auto"/>
              <w:bottom w:val="single" w:sz="6" w:space="0" w:color="auto"/>
              <w:right w:val="single" w:sz="6" w:space="0" w:color="auto"/>
            </w:tcBorders>
            <w:vAlign w:val="center"/>
          </w:tcPr>
          <w:p w14:paraId="5073105B" w14:textId="77777777" w:rsidR="00CB2057" w:rsidRPr="004B55C2" w:rsidRDefault="00CB2057" w:rsidP="0022153E">
            <w:pPr>
              <w:spacing w:after="200" w:line="276" w:lineRule="auto"/>
              <w:rPr>
                <w:rFonts w:eastAsia="PMingLiU"/>
                <w:lang w:eastAsia="zh-TW"/>
              </w:rPr>
            </w:pPr>
            <w:r w:rsidRPr="004B55C2">
              <w:rPr>
                <w:rFonts w:eastAsia="PMingLiU"/>
                <w:lang w:eastAsia="zh-TW"/>
              </w:rPr>
              <w:t>164</w:t>
            </w:r>
          </w:p>
        </w:tc>
        <w:tc>
          <w:tcPr>
            <w:tcW w:w="1818" w:type="dxa"/>
            <w:tcBorders>
              <w:top w:val="single" w:sz="12" w:space="0" w:color="auto"/>
              <w:left w:val="single" w:sz="6" w:space="0" w:color="auto"/>
              <w:bottom w:val="single" w:sz="6" w:space="0" w:color="auto"/>
              <w:right w:val="single" w:sz="6" w:space="0" w:color="auto"/>
            </w:tcBorders>
            <w:vAlign w:val="center"/>
          </w:tcPr>
          <w:p w14:paraId="694750DE" w14:textId="77777777" w:rsidR="00CB2057" w:rsidRPr="004B55C2" w:rsidRDefault="00CB2057" w:rsidP="0022153E">
            <w:pPr>
              <w:spacing w:after="200" w:line="276" w:lineRule="auto"/>
              <w:rPr>
                <w:rFonts w:eastAsia="PMingLiU"/>
                <w:lang w:eastAsia="zh-TW"/>
              </w:rPr>
            </w:pPr>
            <w:r w:rsidRPr="004B55C2">
              <w:rPr>
                <w:rFonts w:eastAsia="PMingLiU"/>
                <w:lang w:eastAsia="zh-TW"/>
              </w:rPr>
              <w:t>0 µM</w:t>
            </w:r>
          </w:p>
        </w:tc>
        <w:tc>
          <w:tcPr>
            <w:tcW w:w="1818" w:type="dxa"/>
            <w:tcBorders>
              <w:top w:val="single" w:sz="12" w:space="0" w:color="auto"/>
              <w:left w:val="single" w:sz="6" w:space="0" w:color="auto"/>
              <w:bottom w:val="single" w:sz="6" w:space="0" w:color="auto"/>
              <w:right w:val="single" w:sz="6" w:space="0" w:color="auto"/>
            </w:tcBorders>
          </w:tcPr>
          <w:p w14:paraId="6FF63E5F" w14:textId="77777777" w:rsidR="00CB2057" w:rsidRPr="004B55C2" w:rsidRDefault="00CB2057" w:rsidP="0022153E">
            <w:pPr>
              <w:spacing w:after="200" w:line="276" w:lineRule="auto"/>
              <w:rPr>
                <w:rFonts w:eastAsia="PMingLiU"/>
                <w:lang w:eastAsia="zh-TW"/>
              </w:rPr>
            </w:pPr>
            <w:r w:rsidRPr="004B55C2">
              <w:rPr>
                <w:rFonts w:eastAsiaTheme="minorEastAsia"/>
                <w:color w:val="262626"/>
                <w:lang w:eastAsia="zh-CN"/>
              </w:rPr>
              <w:t>1.00000</w:t>
            </w:r>
          </w:p>
        </w:tc>
        <w:tc>
          <w:tcPr>
            <w:tcW w:w="1818" w:type="dxa"/>
            <w:tcBorders>
              <w:top w:val="single" w:sz="12" w:space="0" w:color="auto"/>
              <w:left w:val="single" w:sz="6" w:space="0" w:color="auto"/>
              <w:bottom w:val="single" w:sz="6" w:space="0" w:color="auto"/>
              <w:right w:val="single" w:sz="12" w:space="0" w:color="auto"/>
            </w:tcBorders>
          </w:tcPr>
          <w:p w14:paraId="54C3A7AA" w14:textId="77777777" w:rsidR="00CB2057" w:rsidRPr="004B55C2" w:rsidRDefault="00CB2057" w:rsidP="0022153E">
            <w:pPr>
              <w:spacing w:after="200" w:line="276" w:lineRule="auto"/>
              <w:rPr>
                <w:rFonts w:eastAsia="PMingLiU"/>
                <w:lang w:eastAsia="zh-TW"/>
              </w:rPr>
            </w:pPr>
            <w:r w:rsidRPr="004B55C2">
              <w:rPr>
                <w:rFonts w:eastAsiaTheme="minorEastAsia"/>
                <w:color w:val="262626"/>
                <w:lang w:eastAsia="zh-CN"/>
              </w:rPr>
              <w:t>0.19272</w:t>
            </w:r>
          </w:p>
        </w:tc>
      </w:tr>
      <w:tr w:rsidR="00CB2057" w14:paraId="0BE5F53A" w14:textId="77777777" w:rsidTr="0022153E">
        <w:trPr>
          <w:trHeight w:hRule="exact" w:val="432"/>
        </w:trPr>
        <w:tc>
          <w:tcPr>
            <w:tcW w:w="1476" w:type="dxa"/>
            <w:vMerge/>
            <w:tcBorders>
              <w:left w:val="single" w:sz="12" w:space="0" w:color="auto"/>
              <w:bottom w:val="single" w:sz="6" w:space="0" w:color="auto"/>
              <w:right w:val="single" w:sz="6" w:space="0" w:color="auto"/>
            </w:tcBorders>
            <w:vAlign w:val="center"/>
          </w:tcPr>
          <w:p w14:paraId="428CF6C5" w14:textId="77777777" w:rsidR="00CB2057" w:rsidRPr="00D875E1" w:rsidRDefault="00CB2057" w:rsidP="0022153E">
            <w:pPr>
              <w:spacing w:after="200" w:line="276" w:lineRule="auto"/>
              <w:jc w:val="center"/>
              <w:rPr>
                <w:rFonts w:eastAsia="PMingLiU"/>
                <w:b/>
                <w:lang w:eastAsia="zh-TW"/>
              </w:rPr>
            </w:pPr>
          </w:p>
        </w:tc>
        <w:tc>
          <w:tcPr>
            <w:tcW w:w="1818" w:type="dxa"/>
            <w:tcBorders>
              <w:top w:val="single" w:sz="12" w:space="0" w:color="auto"/>
              <w:left w:val="single" w:sz="6" w:space="0" w:color="auto"/>
              <w:bottom w:val="single" w:sz="6" w:space="0" w:color="auto"/>
              <w:right w:val="single" w:sz="6" w:space="0" w:color="auto"/>
            </w:tcBorders>
            <w:vAlign w:val="center"/>
          </w:tcPr>
          <w:p w14:paraId="34E3BBE8" w14:textId="77777777" w:rsidR="00CB2057" w:rsidRPr="004B55C2" w:rsidRDefault="00CB2057" w:rsidP="0022153E">
            <w:pPr>
              <w:spacing w:after="200" w:line="276" w:lineRule="auto"/>
              <w:rPr>
                <w:rFonts w:eastAsia="PMingLiU"/>
                <w:lang w:eastAsia="zh-TW"/>
              </w:rPr>
            </w:pPr>
            <w:r w:rsidRPr="004B55C2">
              <w:rPr>
                <w:rFonts w:eastAsia="PMingLiU"/>
                <w:lang w:eastAsia="zh-TW"/>
              </w:rPr>
              <w:t>191</w:t>
            </w:r>
          </w:p>
        </w:tc>
        <w:tc>
          <w:tcPr>
            <w:tcW w:w="1818" w:type="dxa"/>
            <w:tcBorders>
              <w:top w:val="single" w:sz="12" w:space="0" w:color="auto"/>
              <w:left w:val="single" w:sz="6" w:space="0" w:color="auto"/>
              <w:bottom w:val="single" w:sz="6" w:space="0" w:color="auto"/>
              <w:right w:val="single" w:sz="6" w:space="0" w:color="auto"/>
            </w:tcBorders>
            <w:vAlign w:val="center"/>
          </w:tcPr>
          <w:p w14:paraId="1FAC930B" w14:textId="77777777" w:rsidR="00CB2057" w:rsidRPr="004B55C2" w:rsidRDefault="00CB2057" w:rsidP="0022153E">
            <w:pPr>
              <w:spacing w:after="200" w:line="276" w:lineRule="auto"/>
              <w:rPr>
                <w:rFonts w:eastAsia="PMingLiU"/>
                <w:lang w:eastAsia="zh-TW"/>
              </w:rPr>
            </w:pPr>
            <w:r w:rsidRPr="004B55C2">
              <w:rPr>
                <w:rFonts w:eastAsia="PMingLiU"/>
                <w:lang w:eastAsia="zh-TW"/>
              </w:rPr>
              <w:t>50 µM</w:t>
            </w:r>
          </w:p>
        </w:tc>
        <w:tc>
          <w:tcPr>
            <w:tcW w:w="1818" w:type="dxa"/>
            <w:tcBorders>
              <w:top w:val="single" w:sz="12" w:space="0" w:color="auto"/>
              <w:left w:val="single" w:sz="6" w:space="0" w:color="auto"/>
              <w:bottom w:val="single" w:sz="6" w:space="0" w:color="auto"/>
              <w:right w:val="single" w:sz="6" w:space="0" w:color="auto"/>
            </w:tcBorders>
          </w:tcPr>
          <w:p w14:paraId="3A91C5B8" w14:textId="77777777" w:rsidR="00CB2057" w:rsidRPr="004B55C2" w:rsidRDefault="00CB2057" w:rsidP="0022153E">
            <w:pPr>
              <w:spacing w:after="200" w:line="276" w:lineRule="auto"/>
              <w:rPr>
                <w:rFonts w:eastAsia="PMingLiU"/>
                <w:lang w:eastAsia="zh-TW"/>
              </w:rPr>
            </w:pPr>
            <w:r w:rsidRPr="004B55C2">
              <w:rPr>
                <w:rFonts w:eastAsiaTheme="minorEastAsia"/>
                <w:color w:val="262626"/>
                <w:lang w:eastAsia="zh-CN"/>
              </w:rPr>
              <w:t>0.19272</w:t>
            </w:r>
          </w:p>
        </w:tc>
        <w:tc>
          <w:tcPr>
            <w:tcW w:w="1818" w:type="dxa"/>
            <w:tcBorders>
              <w:top w:val="single" w:sz="12" w:space="0" w:color="auto"/>
              <w:left w:val="single" w:sz="6" w:space="0" w:color="auto"/>
              <w:bottom w:val="single" w:sz="6" w:space="0" w:color="auto"/>
              <w:right w:val="single" w:sz="12" w:space="0" w:color="auto"/>
            </w:tcBorders>
          </w:tcPr>
          <w:p w14:paraId="055AEA94" w14:textId="77777777" w:rsidR="00CB2057" w:rsidRPr="004B55C2" w:rsidRDefault="00CB2057" w:rsidP="0022153E">
            <w:pPr>
              <w:spacing w:after="200" w:line="276" w:lineRule="auto"/>
              <w:rPr>
                <w:rFonts w:eastAsia="PMingLiU"/>
                <w:lang w:eastAsia="zh-TW"/>
              </w:rPr>
            </w:pPr>
            <w:r w:rsidRPr="004B55C2">
              <w:rPr>
                <w:rFonts w:eastAsiaTheme="minorEastAsia"/>
                <w:color w:val="262626"/>
                <w:lang w:eastAsia="zh-CN"/>
              </w:rPr>
              <w:t>1.00000</w:t>
            </w:r>
          </w:p>
        </w:tc>
      </w:tr>
      <w:tr w:rsidR="00CB2057" w14:paraId="78959E3D" w14:textId="77777777" w:rsidTr="0022153E">
        <w:trPr>
          <w:trHeight w:hRule="exact" w:val="432"/>
        </w:trPr>
        <w:tc>
          <w:tcPr>
            <w:tcW w:w="1476" w:type="dxa"/>
            <w:vMerge w:val="restart"/>
            <w:tcBorders>
              <w:top w:val="single" w:sz="12" w:space="0" w:color="auto"/>
              <w:left w:val="single" w:sz="12" w:space="0" w:color="auto"/>
              <w:right w:val="single" w:sz="6" w:space="0" w:color="auto"/>
            </w:tcBorders>
            <w:vAlign w:val="center"/>
          </w:tcPr>
          <w:p w14:paraId="0FFD7429" w14:textId="77777777" w:rsidR="00CB2057" w:rsidRPr="00D875E1" w:rsidRDefault="00CB2057" w:rsidP="0022153E">
            <w:pPr>
              <w:spacing w:after="200" w:line="276" w:lineRule="auto"/>
              <w:jc w:val="center"/>
              <w:rPr>
                <w:rFonts w:eastAsia="PMingLiU"/>
                <w:b/>
                <w:lang w:eastAsia="zh-TW"/>
              </w:rPr>
            </w:pPr>
            <w:r>
              <w:rPr>
                <w:rFonts w:eastAsia="PMingLiU"/>
                <w:b/>
                <w:lang w:eastAsia="zh-TW"/>
              </w:rPr>
              <w:t>Start point</w:t>
            </w:r>
          </w:p>
        </w:tc>
        <w:tc>
          <w:tcPr>
            <w:tcW w:w="1818" w:type="dxa"/>
            <w:tcBorders>
              <w:top w:val="single" w:sz="12" w:space="0" w:color="auto"/>
              <w:left w:val="single" w:sz="6" w:space="0" w:color="auto"/>
              <w:bottom w:val="single" w:sz="6" w:space="0" w:color="auto"/>
              <w:right w:val="single" w:sz="6" w:space="0" w:color="auto"/>
            </w:tcBorders>
            <w:vAlign w:val="center"/>
          </w:tcPr>
          <w:p w14:paraId="095E0451" w14:textId="77777777" w:rsidR="00CB2057" w:rsidRPr="004B55C2" w:rsidRDefault="00CB2057" w:rsidP="0022153E">
            <w:pPr>
              <w:spacing w:after="200" w:line="276" w:lineRule="auto"/>
              <w:rPr>
                <w:rFonts w:eastAsia="PMingLiU"/>
                <w:lang w:eastAsia="zh-TW"/>
              </w:rPr>
            </w:pPr>
            <w:r w:rsidRPr="004B55C2">
              <w:rPr>
                <w:rFonts w:eastAsia="PMingLiU"/>
                <w:lang w:eastAsia="zh-TW"/>
              </w:rPr>
              <w:t>Sample size</w:t>
            </w:r>
          </w:p>
        </w:tc>
        <w:tc>
          <w:tcPr>
            <w:tcW w:w="1818" w:type="dxa"/>
            <w:tcBorders>
              <w:top w:val="single" w:sz="12" w:space="0" w:color="auto"/>
              <w:left w:val="single" w:sz="6" w:space="0" w:color="auto"/>
              <w:bottom w:val="single" w:sz="6" w:space="0" w:color="auto"/>
              <w:right w:val="single" w:sz="6" w:space="0" w:color="auto"/>
            </w:tcBorders>
            <w:vAlign w:val="center"/>
          </w:tcPr>
          <w:p w14:paraId="76D84C79" w14:textId="77777777" w:rsidR="00CB2057" w:rsidRPr="004B55C2" w:rsidRDefault="00CB2057" w:rsidP="0022153E">
            <w:pPr>
              <w:spacing w:after="200" w:line="276" w:lineRule="auto"/>
              <w:rPr>
                <w:rFonts w:eastAsia="PMingLiU"/>
                <w:lang w:eastAsia="zh-TW"/>
              </w:rPr>
            </w:pPr>
          </w:p>
        </w:tc>
        <w:tc>
          <w:tcPr>
            <w:tcW w:w="1818" w:type="dxa"/>
            <w:tcBorders>
              <w:top w:val="single" w:sz="12" w:space="0" w:color="auto"/>
              <w:left w:val="single" w:sz="6" w:space="0" w:color="auto"/>
              <w:bottom w:val="single" w:sz="6" w:space="0" w:color="auto"/>
              <w:right w:val="single" w:sz="6" w:space="0" w:color="auto"/>
            </w:tcBorders>
            <w:vAlign w:val="center"/>
          </w:tcPr>
          <w:p w14:paraId="62FAAEDF" w14:textId="77777777" w:rsidR="00CB2057" w:rsidRPr="004B55C2" w:rsidRDefault="00CB2057" w:rsidP="0022153E">
            <w:pPr>
              <w:spacing w:after="200" w:line="276" w:lineRule="auto"/>
              <w:rPr>
                <w:rFonts w:eastAsia="PMingLiU"/>
                <w:lang w:eastAsia="zh-TW"/>
              </w:rPr>
            </w:pPr>
            <w:r w:rsidRPr="004B55C2">
              <w:rPr>
                <w:rFonts w:eastAsia="PMingLiU"/>
                <w:lang w:eastAsia="zh-TW"/>
              </w:rPr>
              <w:t>164</w:t>
            </w:r>
          </w:p>
        </w:tc>
        <w:tc>
          <w:tcPr>
            <w:tcW w:w="1818" w:type="dxa"/>
            <w:tcBorders>
              <w:top w:val="single" w:sz="12" w:space="0" w:color="auto"/>
              <w:left w:val="single" w:sz="6" w:space="0" w:color="auto"/>
              <w:bottom w:val="single" w:sz="6" w:space="0" w:color="auto"/>
              <w:right w:val="single" w:sz="12" w:space="0" w:color="auto"/>
            </w:tcBorders>
            <w:vAlign w:val="center"/>
          </w:tcPr>
          <w:p w14:paraId="46139706" w14:textId="77777777" w:rsidR="00CB2057" w:rsidRPr="004B55C2" w:rsidRDefault="00CB2057" w:rsidP="0022153E">
            <w:pPr>
              <w:spacing w:after="200" w:line="276" w:lineRule="auto"/>
              <w:rPr>
                <w:rFonts w:eastAsia="PMingLiU"/>
                <w:lang w:eastAsia="zh-TW"/>
              </w:rPr>
            </w:pPr>
            <w:r w:rsidRPr="004B55C2">
              <w:rPr>
                <w:rFonts w:eastAsia="PMingLiU"/>
                <w:lang w:eastAsia="zh-TW"/>
              </w:rPr>
              <w:t>191</w:t>
            </w:r>
          </w:p>
        </w:tc>
      </w:tr>
      <w:tr w:rsidR="00CB2057" w14:paraId="391959BF" w14:textId="77777777" w:rsidTr="0022153E">
        <w:trPr>
          <w:trHeight w:hRule="exact" w:val="432"/>
        </w:trPr>
        <w:tc>
          <w:tcPr>
            <w:tcW w:w="1476" w:type="dxa"/>
            <w:vMerge/>
            <w:tcBorders>
              <w:left w:val="single" w:sz="12" w:space="0" w:color="auto"/>
              <w:right w:val="single" w:sz="6" w:space="0" w:color="auto"/>
            </w:tcBorders>
            <w:vAlign w:val="center"/>
          </w:tcPr>
          <w:p w14:paraId="1EE47AEE" w14:textId="77777777" w:rsidR="00CB2057" w:rsidRPr="00D875E1" w:rsidRDefault="00CB2057" w:rsidP="0022153E">
            <w:pPr>
              <w:spacing w:after="200" w:line="276" w:lineRule="auto"/>
              <w:jc w:val="center"/>
              <w:rPr>
                <w:rFonts w:eastAsia="PMingLiU"/>
                <w:b/>
                <w:lang w:eastAsia="zh-TW"/>
              </w:rPr>
            </w:pPr>
          </w:p>
        </w:tc>
        <w:tc>
          <w:tcPr>
            <w:tcW w:w="1818" w:type="dxa"/>
            <w:tcBorders>
              <w:top w:val="single" w:sz="12" w:space="0" w:color="auto"/>
              <w:left w:val="single" w:sz="6" w:space="0" w:color="auto"/>
              <w:bottom w:val="single" w:sz="6" w:space="0" w:color="auto"/>
              <w:right w:val="single" w:sz="6" w:space="0" w:color="auto"/>
            </w:tcBorders>
            <w:vAlign w:val="center"/>
          </w:tcPr>
          <w:p w14:paraId="3E4CBE2C" w14:textId="77777777" w:rsidR="00CB2057" w:rsidRPr="004B55C2" w:rsidRDefault="00CB2057" w:rsidP="0022153E">
            <w:pPr>
              <w:spacing w:after="200" w:line="276" w:lineRule="auto"/>
              <w:rPr>
                <w:rFonts w:eastAsia="PMingLiU"/>
                <w:lang w:eastAsia="zh-TW"/>
              </w:rPr>
            </w:pPr>
          </w:p>
        </w:tc>
        <w:tc>
          <w:tcPr>
            <w:tcW w:w="1818" w:type="dxa"/>
            <w:tcBorders>
              <w:top w:val="single" w:sz="12" w:space="0" w:color="auto"/>
              <w:left w:val="single" w:sz="6" w:space="0" w:color="auto"/>
              <w:bottom w:val="single" w:sz="6" w:space="0" w:color="auto"/>
              <w:right w:val="single" w:sz="6" w:space="0" w:color="auto"/>
            </w:tcBorders>
            <w:vAlign w:val="center"/>
          </w:tcPr>
          <w:p w14:paraId="2128834A" w14:textId="77777777" w:rsidR="00CB2057" w:rsidRPr="004B55C2" w:rsidRDefault="00CB2057" w:rsidP="0022153E">
            <w:pPr>
              <w:spacing w:after="200" w:line="276" w:lineRule="auto"/>
              <w:rPr>
                <w:rFonts w:eastAsia="PMingLiU"/>
                <w:lang w:eastAsia="zh-TW"/>
              </w:rPr>
            </w:pPr>
            <w:r w:rsidRPr="004B55C2">
              <w:rPr>
                <w:rFonts w:eastAsia="PMingLiU"/>
                <w:lang w:eastAsia="zh-TW"/>
              </w:rPr>
              <w:t>[2’-C-meA]</w:t>
            </w:r>
          </w:p>
        </w:tc>
        <w:tc>
          <w:tcPr>
            <w:tcW w:w="1818" w:type="dxa"/>
            <w:tcBorders>
              <w:top w:val="single" w:sz="12" w:space="0" w:color="auto"/>
              <w:left w:val="single" w:sz="6" w:space="0" w:color="auto"/>
              <w:bottom w:val="single" w:sz="6" w:space="0" w:color="auto"/>
              <w:right w:val="single" w:sz="6" w:space="0" w:color="auto"/>
            </w:tcBorders>
            <w:vAlign w:val="center"/>
          </w:tcPr>
          <w:p w14:paraId="2A41778A" w14:textId="77777777" w:rsidR="00CB2057" w:rsidRPr="004B55C2" w:rsidRDefault="00CB2057" w:rsidP="0022153E">
            <w:pPr>
              <w:spacing w:after="200" w:line="276" w:lineRule="auto"/>
              <w:rPr>
                <w:rFonts w:eastAsia="PMingLiU"/>
                <w:lang w:eastAsia="zh-TW"/>
              </w:rPr>
            </w:pPr>
            <w:r w:rsidRPr="004B55C2">
              <w:rPr>
                <w:rFonts w:eastAsia="PMingLiU"/>
                <w:lang w:eastAsia="zh-TW"/>
              </w:rPr>
              <w:t>0 µM</w:t>
            </w:r>
          </w:p>
        </w:tc>
        <w:tc>
          <w:tcPr>
            <w:tcW w:w="1818" w:type="dxa"/>
            <w:tcBorders>
              <w:top w:val="single" w:sz="12" w:space="0" w:color="auto"/>
              <w:left w:val="single" w:sz="6" w:space="0" w:color="auto"/>
              <w:bottom w:val="single" w:sz="6" w:space="0" w:color="auto"/>
              <w:right w:val="single" w:sz="12" w:space="0" w:color="auto"/>
            </w:tcBorders>
            <w:vAlign w:val="center"/>
          </w:tcPr>
          <w:p w14:paraId="2C93B1D1" w14:textId="77777777" w:rsidR="00CB2057" w:rsidRPr="004B55C2" w:rsidRDefault="00CB2057" w:rsidP="0022153E">
            <w:pPr>
              <w:spacing w:after="200" w:line="276" w:lineRule="auto"/>
              <w:rPr>
                <w:rFonts w:eastAsia="PMingLiU"/>
                <w:lang w:eastAsia="zh-TW"/>
              </w:rPr>
            </w:pPr>
            <w:r w:rsidRPr="004B55C2">
              <w:rPr>
                <w:rFonts w:eastAsia="PMingLiU"/>
                <w:lang w:eastAsia="zh-TW"/>
              </w:rPr>
              <w:t>50 µM</w:t>
            </w:r>
          </w:p>
        </w:tc>
      </w:tr>
      <w:tr w:rsidR="00CB2057" w14:paraId="53B45371" w14:textId="77777777" w:rsidTr="0022153E">
        <w:trPr>
          <w:trHeight w:hRule="exact" w:val="432"/>
        </w:trPr>
        <w:tc>
          <w:tcPr>
            <w:tcW w:w="1476" w:type="dxa"/>
            <w:vMerge/>
            <w:tcBorders>
              <w:left w:val="single" w:sz="12" w:space="0" w:color="auto"/>
              <w:right w:val="single" w:sz="6" w:space="0" w:color="auto"/>
            </w:tcBorders>
            <w:vAlign w:val="center"/>
          </w:tcPr>
          <w:p w14:paraId="1C94BE6B" w14:textId="77777777" w:rsidR="00CB2057" w:rsidRPr="00D875E1" w:rsidRDefault="00CB2057" w:rsidP="0022153E">
            <w:pPr>
              <w:spacing w:after="200" w:line="276" w:lineRule="auto"/>
              <w:jc w:val="center"/>
              <w:rPr>
                <w:rFonts w:eastAsia="PMingLiU"/>
                <w:b/>
                <w:lang w:eastAsia="zh-TW"/>
              </w:rPr>
            </w:pPr>
          </w:p>
        </w:tc>
        <w:tc>
          <w:tcPr>
            <w:tcW w:w="1818" w:type="dxa"/>
            <w:tcBorders>
              <w:top w:val="single" w:sz="12" w:space="0" w:color="auto"/>
              <w:left w:val="single" w:sz="6" w:space="0" w:color="auto"/>
              <w:bottom w:val="single" w:sz="6" w:space="0" w:color="auto"/>
              <w:right w:val="single" w:sz="6" w:space="0" w:color="auto"/>
            </w:tcBorders>
            <w:vAlign w:val="center"/>
          </w:tcPr>
          <w:p w14:paraId="1159D408" w14:textId="77777777" w:rsidR="00CB2057" w:rsidRPr="004B55C2" w:rsidRDefault="00CB2057" w:rsidP="0022153E">
            <w:pPr>
              <w:spacing w:after="200" w:line="276" w:lineRule="auto"/>
              <w:rPr>
                <w:rFonts w:eastAsia="PMingLiU"/>
                <w:lang w:eastAsia="zh-TW"/>
              </w:rPr>
            </w:pPr>
            <w:r w:rsidRPr="004B55C2">
              <w:rPr>
                <w:rFonts w:eastAsia="PMingLiU"/>
                <w:lang w:eastAsia="zh-TW"/>
              </w:rPr>
              <w:t>164</w:t>
            </w:r>
          </w:p>
        </w:tc>
        <w:tc>
          <w:tcPr>
            <w:tcW w:w="1818" w:type="dxa"/>
            <w:tcBorders>
              <w:top w:val="single" w:sz="12" w:space="0" w:color="auto"/>
              <w:left w:val="single" w:sz="6" w:space="0" w:color="auto"/>
              <w:bottom w:val="single" w:sz="6" w:space="0" w:color="auto"/>
              <w:right w:val="single" w:sz="6" w:space="0" w:color="auto"/>
            </w:tcBorders>
            <w:vAlign w:val="center"/>
          </w:tcPr>
          <w:p w14:paraId="3E28037C" w14:textId="77777777" w:rsidR="00CB2057" w:rsidRPr="004B55C2" w:rsidRDefault="00CB2057" w:rsidP="0022153E">
            <w:pPr>
              <w:spacing w:after="200" w:line="276" w:lineRule="auto"/>
              <w:rPr>
                <w:rFonts w:eastAsia="PMingLiU"/>
                <w:lang w:eastAsia="zh-TW"/>
              </w:rPr>
            </w:pPr>
            <w:r w:rsidRPr="004B55C2">
              <w:rPr>
                <w:rFonts w:eastAsia="PMingLiU"/>
                <w:lang w:eastAsia="zh-TW"/>
              </w:rPr>
              <w:t>0 µM</w:t>
            </w:r>
          </w:p>
        </w:tc>
        <w:tc>
          <w:tcPr>
            <w:tcW w:w="1818" w:type="dxa"/>
            <w:tcBorders>
              <w:top w:val="single" w:sz="12" w:space="0" w:color="auto"/>
              <w:left w:val="single" w:sz="6" w:space="0" w:color="auto"/>
              <w:bottom w:val="single" w:sz="6" w:space="0" w:color="auto"/>
              <w:right w:val="single" w:sz="6" w:space="0" w:color="auto"/>
            </w:tcBorders>
          </w:tcPr>
          <w:p w14:paraId="201A77F4" w14:textId="77777777" w:rsidR="00CB2057" w:rsidRPr="004B55C2" w:rsidRDefault="00CB2057" w:rsidP="0022153E">
            <w:pPr>
              <w:spacing w:after="200" w:line="276" w:lineRule="auto"/>
              <w:rPr>
                <w:rFonts w:eastAsia="PMingLiU"/>
                <w:lang w:eastAsia="zh-TW"/>
              </w:rPr>
            </w:pPr>
            <w:r w:rsidRPr="004B55C2">
              <w:rPr>
                <w:rFonts w:eastAsiaTheme="minorEastAsia"/>
                <w:color w:val="262626"/>
                <w:lang w:eastAsia="zh-CN"/>
              </w:rPr>
              <w:t>1.00000</w:t>
            </w:r>
          </w:p>
        </w:tc>
        <w:tc>
          <w:tcPr>
            <w:tcW w:w="1818" w:type="dxa"/>
            <w:tcBorders>
              <w:top w:val="single" w:sz="12" w:space="0" w:color="auto"/>
              <w:left w:val="single" w:sz="6" w:space="0" w:color="auto"/>
              <w:bottom w:val="single" w:sz="6" w:space="0" w:color="auto"/>
              <w:right w:val="single" w:sz="12" w:space="0" w:color="auto"/>
            </w:tcBorders>
          </w:tcPr>
          <w:p w14:paraId="32787F31" w14:textId="77777777" w:rsidR="00CB2057" w:rsidRPr="004B55C2" w:rsidRDefault="00CB2057" w:rsidP="0022153E">
            <w:pPr>
              <w:spacing w:after="200" w:line="276" w:lineRule="auto"/>
              <w:rPr>
                <w:rFonts w:eastAsia="PMingLiU"/>
                <w:lang w:eastAsia="zh-TW"/>
              </w:rPr>
            </w:pPr>
            <w:r w:rsidRPr="004B55C2">
              <w:rPr>
                <w:rFonts w:eastAsiaTheme="minorEastAsia"/>
                <w:color w:val="262626"/>
                <w:lang w:eastAsia="zh-CN"/>
              </w:rPr>
              <w:t>1.00000</w:t>
            </w:r>
          </w:p>
        </w:tc>
      </w:tr>
      <w:tr w:rsidR="00CB2057" w14:paraId="551C89CA" w14:textId="77777777" w:rsidTr="0022153E">
        <w:trPr>
          <w:trHeight w:hRule="exact" w:val="432"/>
        </w:trPr>
        <w:tc>
          <w:tcPr>
            <w:tcW w:w="1476" w:type="dxa"/>
            <w:vMerge/>
            <w:tcBorders>
              <w:left w:val="single" w:sz="12" w:space="0" w:color="auto"/>
              <w:bottom w:val="single" w:sz="6" w:space="0" w:color="auto"/>
              <w:right w:val="single" w:sz="6" w:space="0" w:color="auto"/>
            </w:tcBorders>
            <w:vAlign w:val="center"/>
          </w:tcPr>
          <w:p w14:paraId="47F1EB52" w14:textId="77777777" w:rsidR="00CB2057" w:rsidRPr="00D875E1" w:rsidRDefault="00CB2057" w:rsidP="0022153E">
            <w:pPr>
              <w:spacing w:after="200" w:line="276" w:lineRule="auto"/>
              <w:jc w:val="center"/>
              <w:rPr>
                <w:rFonts w:eastAsia="PMingLiU"/>
                <w:b/>
                <w:lang w:eastAsia="zh-TW"/>
              </w:rPr>
            </w:pPr>
          </w:p>
        </w:tc>
        <w:tc>
          <w:tcPr>
            <w:tcW w:w="1818" w:type="dxa"/>
            <w:tcBorders>
              <w:top w:val="single" w:sz="12" w:space="0" w:color="auto"/>
              <w:left w:val="single" w:sz="6" w:space="0" w:color="auto"/>
              <w:bottom w:val="single" w:sz="6" w:space="0" w:color="auto"/>
              <w:right w:val="single" w:sz="6" w:space="0" w:color="auto"/>
            </w:tcBorders>
            <w:vAlign w:val="center"/>
          </w:tcPr>
          <w:p w14:paraId="26DD7764" w14:textId="77777777" w:rsidR="00CB2057" w:rsidRPr="004B55C2" w:rsidRDefault="00CB2057" w:rsidP="0022153E">
            <w:pPr>
              <w:spacing w:after="200" w:line="276" w:lineRule="auto"/>
              <w:rPr>
                <w:rFonts w:eastAsia="PMingLiU"/>
                <w:lang w:eastAsia="zh-TW"/>
              </w:rPr>
            </w:pPr>
            <w:r w:rsidRPr="004B55C2">
              <w:rPr>
                <w:rFonts w:eastAsia="PMingLiU"/>
                <w:lang w:eastAsia="zh-TW"/>
              </w:rPr>
              <w:t>191</w:t>
            </w:r>
          </w:p>
        </w:tc>
        <w:tc>
          <w:tcPr>
            <w:tcW w:w="1818" w:type="dxa"/>
            <w:tcBorders>
              <w:top w:val="single" w:sz="12" w:space="0" w:color="auto"/>
              <w:left w:val="single" w:sz="6" w:space="0" w:color="auto"/>
              <w:bottom w:val="single" w:sz="6" w:space="0" w:color="auto"/>
              <w:right w:val="single" w:sz="6" w:space="0" w:color="auto"/>
            </w:tcBorders>
            <w:vAlign w:val="center"/>
          </w:tcPr>
          <w:p w14:paraId="1939FF90" w14:textId="77777777" w:rsidR="00CB2057" w:rsidRPr="004B55C2" w:rsidRDefault="00CB2057" w:rsidP="0022153E">
            <w:pPr>
              <w:spacing w:after="200" w:line="276" w:lineRule="auto"/>
              <w:rPr>
                <w:rFonts w:eastAsia="PMingLiU"/>
                <w:lang w:eastAsia="zh-TW"/>
              </w:rPr>
            </w:pPr>
            <w:r w:rsidRPr="004B55C2">
              <w:rPr>
                <w:rFonts w:eastAsia="PMingLiU"/>
                <w:lang w:eastAsia="zh-TW"/>
              </w:rPr>
              <w:t>50 µM</w:t>
            </w:r>
          </w:p>
        </w:tc>
        <w:tc>
          <w:tcPr>
            <w:tcW w:w="1818" w:type="dxa"/>
            <w:tcBorders>
              <w:top w:val="single" w:sz="12" w:space="0" w:color="auto"/>
              <w:left w:val="single" w:sz="6" w:space="0" w:color="auto"/>
              <w:bottom w:val="single" w:sz="6" w:space="0" w:color="auto"/>
              <w:right w:val="single" w:sz="6" w:space="0" w:color="auto"/>
            </w:tcBorders>
          </w:tcPr>
          <w:p w14:paraId="610DEEAF" w14:textId="77777777" w:rsidR="00CB2057" w:rsidRPr="004B55C2" w:rsidRDefault="00CB2057" w:rsidP="0022153E">
            <w:pPr>
              <w:spacing w:after="200" w:line="276" w:lineRule="auto"/>
              <w:rPr>
                <w:rFonts w:eastAsia="PMingLiU"/>
                <w:lang w:eastAsia="zh-TW"/>
              </w:rPr>
            </w:pPr>
            <w:r w:rsidRPr="004B55C2">
              <w:rPr>
                <w:rFonts w:eastAsiaTheme="minorEastAsia"/>
                <w:color w:val="262626"/>
                <w:lang w:eastAsia="zh-CN"/>
              </w:rPr>
              <w:t>1.00000</w:t>
            </w:r>
          </w:p>
        </w:tc>
        <w:tc>
          <w:tcPr>
            <w:tcW w:w="1818" w:type="dxa"/>
            <w:tcBorders>
              <w:top w:val="single" w:sz="12" w:space="0" w:color="auto"/>
              <w:left w:val="single" w:sz="6" w:space="0" w:color="auto"/>
              <w:bottom w:val="single" w:sz="6" w:space="0" w:color="auto"/>
              <w:right w:val="single" w:sz="12" w:space="0" w:color="auto"/>
            </w:tcBorders>
          </w:tcPr>
          <w:p w14:paraId="6E8A9254" w14:textId="77777777" w:rsidR="00CB2057" w:rsidRPr="004B55C2" w:rsidRDefault="00CB2057" w:rsidP="0022153E">
            <w:pPr>
              <w:spacing w:after="200" w:line="276" w:lineRule="auto"/>
              <w:rPr>
                <w:rFonts w:eastAsia="PMingLiU"/>
                <w:lang w:eastAsia="zh-TW"/>
              </w:rPr>
            </w:pPr>
            <w:r w:rsidRPr="004B55C2">
              <w:rPr>
                <w:rFonts w:eastAsiaTheme="minorEastAsia"/>
                <w:color w:val="262626"/>
                <w:lang w:eastAsia="zh-CN"/>
              </w:rPr>
              <w:t>1.00000</w:t>
            </w:r>
          </w:p>
        </w:tc>
      </w:tr>
      <w:tr w:rsidR="00CB2057" w14:paraId="75AE17B1" w14:textId="77777777" w:rsidTr="0022153E">
        <w:trPr>
          <w:trHeight w:hRule="exact" w:val="432"/>
        </w:trPr>
        <w:tc>
          <w:tcPr>
            <w:tcW w:w="1476" w:type="dxa"/>
            <w:vMerge w:val="restart"/>
            <w:tcBorders>
              <w:top w:val="single" w:sz="12" w:space="0" w:color="auto"/>
              <w:left w:val="single" w:sz="12" w:space="0" w:color="auto"/>
              <w:bottom w:val="single" w:sz="6" w:space="0" w:color="auto"/>
              <w:right w:val="single" w:sz="6" w:space="0" w:color="auto"/>
            </w:tcBorders>
            <w:vAlign w:val="center"/>
          </w:tcPr>
          <w:p w14:paraId="42DEEC2A" w14:textId="77777777" w:rsidR="00CB2057" w:rsidRDefault="00CB2057" w:rsidP="0022153E">
            <w:pPr>
              <w:spacing w:after="200" w:line="276" w:lineRule="auto"/>
              <w:jc w:val="center"/>
              <w:rPr>
                <w:rFonts w:eastAsia="PMingLiU"/>
                <w:lang w:eastAsia="zh-TW"/>
              </w:rPr>
            </w:pPr>
            <w:r>
              <w:rPr>
                <w:rFonts w:eastAsia="PMingLiU"/>
                <w:b/>
                <w:lang w:eastAsia="zh-TW"/>
              </w:rPr>
              <w:t>Infection time</w:t>
            </w:r>
          </w:p>
        </w:tc>
        <w:tc>
          <w:tcPr>
            <w:tcW w:w="1818" w:type="dxa"/>
            <w:tcBorders>
              <w:top w:val="single" w:sz="12" w:space="0" w:color="auto"/>
              <w:left w:val="single" w:sz="6" w:space="0" w:color="auto"/>
              <w:bottom w:val="single" w:sz="6" w:space="0" w:color="auto"/>
              <w:right w:val="single" w:sz="6" w:space="0" w:color="auto"/>
            </w:tcBorders>
            <w:vAlign w:val="center"/>
          </w:tcPr>
          <w:p w14:paraId="7D16E2AB" w14:textId="77777777" w:rsidR="00CB2057" w:rsidRPr="004B55C2" w:rsidRDefault="00CB2057" w:rsidP="0022153E">
            <w:pPr>
              <w:spacing w:after="200" w:line="276" w:lineRule="auto"/>
              <w:rPr>
                <w:rFonts w:eastAsia="PMingLiU"/>
                <w:lang w:eastAsia="zh-TW"/>
              </w:rPr>
            </w:pPr>
            <w:r w:rsidRPr="004B55C2">
              <w:rPr>
                <w:rFonts w:eastAsia="PMingLiU"/>
                <w:lang w:eastAsia="zh-TW"/>
              </w:rPr>
              <w:t>Sample size</w:t>
            </w:r>
          </w:p>
        </w:tc>
        <w:tc>
          <w:tcPr>
            <w:tcW w:w="1818" w:type="dxa"/>
            <w:tcBorders>
              <w:top w:val="single" w:sz="12" w:space="0" w:color="auto"/>
              <w:left w:val="single" w:sz="6" w:space="0" w:color="auto"/>
              <w:bottom w:val="single" w:sz="6" w:space="0" w:color="auto"/>
              <w:right w:val="single" w:sz="6" w:space="0" w:color="auto"/>
            </w:tcBorders>
            <w:vAlign w:val="center"/>
          </w:tcPr>
          <w:p w14:paraId="7202AB09" w14:textId="77777777" w:rsidR="00CB2057" w:rsidRPr="004B55C2" w:rsidRDefault="00CB2057" w:rsidP="0022153E">
            <w:pPr>
              <w:spacing w:after="200" w:line="276" w:lineRule="auto"/>
              <w:rPr>
                <w:rFonts w:eastAsia="PMingLiU"/>
                <w:lang w:eastAsia="zh-TW"/>
              </w:rPr>
            </w:pPr>
          </w:p>
        </w:tc>
        <w:tc>
          <w:tcPr>
            <w:tcW w:w="1818" w:type="dxa"/>
            <w:tcBorders>
              <w:top w:val="single" w:sz="12" w:space="0" w:color="auto"/>
              <w:left w:val="single" w:sz="6" w:space="0" w:color="auto"/>
              <w:bottom w:val="single" w:sz="6" w:space="0" w:color="auto"/>
              <w:right w:val="single" w:sz="6" w:space="0" w:color="auto"/>
            </w:tcBorders>
            <w:vAlign w:val="center"/>
          </w:tcPr>
          <w:p w14:paraId="6B686E47" w14:textId="77777777" w:rsidR="00CB2057" w:rsidRPr="004B55C2" w:rsidRDefault="00CB2057" w:rsidP="0022153E">
            <w:pPr>
              <w:spacing w:after="200" w:line="276" w:lineRule="auto"/>
              <w:rPr>
                <w:rFonts w:eastAsia="PMingLiU"/>
                <w:lang w:eastAsia="zh-TW"/>
              </w:rPr>
            </w:pPr>
            <w:r w:rsidRPr="004B55C2">
              <w:rPr>
                <w:rFonts w:eastAsia="PMingLiU"/>
                <w:lang w:eastAsia="zh-TW"/>
              </w:rPr>
              <w:t>164</w:t>
            </w:r>
          </w:p>
        </w:tc>
        <w:tc>
          <w:tcPr>
            <w:tcW w:w="1818" w:type="dxa"/>
            <w:tcBorders>
              <w:top w:val="single" w:sz="12" w:space="0" w:color="auto"/>
              <w:left w:val="single" w:sz="6" w:space="0" w:color="auto"/>
              <w:bottom w:val="single" w:sz="6" w:space="0" w:color="auto"/>
              <w:right w:val="single" w:sz="12" w:space="0" w:color="auto"/>
            </w:tcBorders>
            <w:vAlign w:val="center"/>
          </w:tcPr>
          <w:p w14:paraId="205B9D4B" w14:textId="77777777" w:rsidR="00CB2057" w:rsidRPr="004B55C2" w:rsidRDefault="00CB2057" w:rsidP="0022153E">
            <w:pPr>
              <w:spacing w:after="200" w:line="276" w:lineRule="auto"/>
              <w:rPr>
                <w:rFonts w:eastAsia="PMingLiU"/>
                <w:lang w:eastAsia="zh-TW"/>
              </w:rPr>
            </w:pPr>
            <w:r w:rsidRPr="004B55C2">
              <w:rPr>
                <w:rFonts w:eastAsia="PMingLiU"/>
                <w:lang w:eastAsia="zh-TW"/>
              </w:rPr>
              <w:t>191</w:t>
            </w:r>
          </w:p>
        </w:tc>
      </w:tr>
      <w:tr w:rsidR="00CB2057" w14:paraId="0B81A7D6" w14:textId="77777777" w:rsidTr="0022153E">
        <w:trPr>
          <w:trHeight w:hRule="exact" w:val="432"/>
        </w:trPr>
        <w:tc>
          <w:tcPr>
            <w:tcW w:w="1476" w:type="dxa"/>
            <w:vMerge/>
            <w:tcBorders>
              <w:top w:val="single" w:sz="6" w:space="0" w:color="auto"/>
              <w:left w:val="single" w:sz="12" w:space="0" w:color="auto"/>
              <w:bottom w:val="single" w:sz="6" w:space="0" w:color="auto"/>
              <w:right w:val="single" w:sz="6" w:space="0" w:color="auto"/>
            </w:tcBorders>
          </w:tcPr>
          <w:p w14:paraId="32CFCC26" w14:textId="77777777" w:rsidR="00CB2057" w:rsidRDefault="00CB2057" w:rsidP="0022153E">
            <w:pPr>
              <w:spacing w:after="200" w:line="276" w:lineRule="auto"/>
              <w:jc w:val="both"/>
              <w:rPr>
                <w:rFonts w:eastAsia="PMingLiU"/>
                <w:lang w:eastAsia="zh-TW"/>
              </w:rPr>
            </w:pPr>
          </w:p>
        </w:tc>
        <w:tc>
          <w:tcPr>
            <w:tcW w:w="1818" w:type="dxa"/>
            <w:tcBorders>
              <w:top w:val="single" w:sz="6" w:space="0" w:color="auto"/>
              <w:left w:val="single" w:sz="6" w:space="0" w:color="auto"/>
              <w:bottom w:val="single" w:sz="6" w:space="0" w:color="auto"/>
              <w:right w:val="single" w:sz="6" w:space="0" w:color="auto"/>
            </w:tcBorders>
            <w:vAlign w:val="center"/>
          </w:tcPr>
          <w:p w14:paraId="68D7A88A" w14:textId="77777777" w:rsidR="00CB2057" w:rsidRPr="004B55C2" w:rsidRDefault="00CB2057" w:rsidP="0022153E">
            <w:pPr>
              <w:spacing w:after="200" w:line="276" w:lineRule="auto"/>
              <w:rPr>
                <w:rFonts w:eastAsia="PMingLiU"/>
                <w:lang w:eastAsia="zh-TW"/>
              </w:rPr>
            </w:pPr>
          </w:p>
        </w:tc>
        <w:tc>
          <w:tcPr>
            <w:tcW w:w="1818" w:type="dxa"/>
            <w:tcBorders>
              <w:top w:val="single" w:sz="6" w:space="0" w:color="auto"/>
              <w:left w:val="single" w:sz="6" w:space="0" w:color="auto"/>
              <w:bottom w:val="single" w:sz="6" w:space="0" w:color="auto"/>
              <w:right w:val="single" w:sz="6" w:space="0" w:color="auto"/>
            </w:tcBorders>
            <w:vAlign w:val="center"/>
          </w:tcPr>
          <w:p w14:paraId="3469B510" w14:textId="77777777" w:rsidR="00CB2057" w:rsidRPr="004B55C2" w:rsidRDefault="00CB2057" w:rsidP="0022153E">
            <w:pPr>
              <w:spacing w:after="200" w:line="276" w:lineRule="auto"/>
              <w:rPr>
                <w:rFonts w:eastAsia="PMingLiU"/>
                <w:lang w:eastAsia="zh-TW"/>
              </w:rPr>
            </w:pPr>
            <w:r w:rsidRPr="004B55C2">
              <w:rPr>
                <w:rFonts w:eastAsia="PMingLiU"/>
                <w:lang w:eastAsia="zh-TW"/>
              </w:rPr>
              <w:t>[2’-C-meA]</w:t>
            </w:r>
          </w:p>
        </w:tc>
        <w:tc>
          <w:tcPr>
            <w:tcW w:w="1818" w:type="dxa"/>
            <w:tcBorders>
              <w:top w:val="single" w:sz="6" w:space="0" w:color="auto"/>
              <w:left w:val="single" w:sz="6" w:space="0" w:color="auto"/>
              <w:bottom w:val="single" w:sz="6" w:space="0" w:color="auto"/>
              <w:right w:val="single" w:sz="6" w:space="0" w:color="auto"/>
            </w:tcBorders>
            <w:vAlign w:val="center"/>
          </w:tcPr>
          <w:p w14:paraId="5653F51D" w14:textId="77777777" w:rsidR="00CB2057" w:rsidRPr="004B55C2" w:rsidRDefault="00CB2057" w:rsidP="0022153E">
            <w:pPr>
              <w:spacing w:after="200" w:line="276" w:lineRule="auto"/>
              <w:rPr>
                <w:rFonts w:eastAsia="PMingLiU"/>
                <w:lang w:eastAsia="zh-TW"/>
              </w:rPr>
            </w:pPr>
            <w:r w:rsidRPr="004B55C2">
              <w:rPr>
                <w:rFonts w:eastAsia="PMingLiU"/>
                <w:lang w:eastAsia="zh-TW"/>
              </w:rPr>
              <w:t>0 µM</w:t>
            </w:r>
          </w:p>
        </w:tc>
        <w:tc>
          <w:tcPr>
            <w:tcW w:w="1818" w:type="dxa"/>
            <w:tcBorders>
              <w:top w:val="single" w:sz="6" w:space="0" w:color="auto"/>
              <w:left w:val="single" w:sz="6" w:space="0" w:color="auto"/>
              <w:bottom w:val="single" w:sz="6" w:space="0" w:color="auto"/>
              <w:right w:val="single" w:sz="12" w:space="0" w:color="auto"/>
            </w:tcBorders>
            <w:vAlign w:val="center"/>
          </w:tcPr>
          <w:p w14:paraId="6DEF2C41" w14:textId="77777777" w:rsidR="00CB2057" w:rsidRPr="004B55C2" w:rsidRDefault="00CB2057" w:rsidP="0022153E">
            <w:pPr>
              <w:spacing w:after="200" w:line="276" w:lineRule="auto"/>
              <w:rPr>
                <w:rFonts w:eastAsia="PMingLiU"/>
                <w:lang w:eastAsia="zh-TW"/>
              </w:rPr>
            </w:pPr>
            <w:r w:rsidRPr="004B55C2">
              <w:rPr>
                <w:rFonts w:eastAsia="PMingLiU"/>
                <w:lang w:eastAsia="zh-TW"/>
              </w:rPr>
              <w:t>50 µM</w:t>
            </w:r>
          </w:p>
        </w:tc>
      </w:tr>
      <w:tr w:rsidR="00CB2057" w14:paraId="1B458563" w14:textId="77777777" w:rsidTr="0022153E">
        <w:trPr>
          <w:trHeight w:hRule="exact" w:val="432"/>
        </w:trPr>
        <w:tc>
          <w:tcPr>
            <w:tcW w:w="1476" w:type="dxa"/>
            <w:vMerge/>
            <w:tcBorders>
              <w:top w:val="single" w:sz="6" w:space="0" w:color="auto"/>
              <w:left w:val="single" w:sz="12" w:space="0" w:color="auto"/>
              <w:bottom w:val="single" w:sz="6" w:space="0" w:color="auto"/>
              <w:right w:val="single" w:sz="6" w:space="0" w:color="auto"/>
            </w:tcBorders>
          </w:tcPr>
          <w:p w14:paraId="081077B7" w14:textId="77777777" w:rsidR="00CB2057" w:rsidRPr="00D875E1" w:rsidRDefault="00CB2057" w:rsidP="0022153E">
            <w:pPr>
              <w:spacing w:after="200" w:line="276" w:lineRule="auto"/>
              <w:jc w:val="center"/>
              <w:rPr>
                <w:rFonts w:eastAsia="PMingLiU"/>
                <w:b/>
                <w:lang w:eastAsia="zh-TW"/>
              </w:rPr>
            </w:pPr>
          </w:p>
        </w:tc>
        <w:tc>
          <w:tcPr>
            <w:tcW w:w="1818" w:type="dxa"/>
            <w:tcBorders>
              <w:top w:val="single" w:sz="6" w:space="0" w:color="auto"/>
              <w:left w:val="single" w:sz="6" w:space="0" w:color="auto"/>
              <w:bottom w:val="single" w:sz="6" w:space="0" w:color="auto"/>
              <w:right w:val="single" w:sz="6" w:space="0" w:color="auto"/>
            </w:tcBorders>
            <w:vAlign w:val="center"/>
          </w:tcPr>
          <w:p w14:paraId="7ACD5914" w14:textId="77777777" w:rsidR="00CB2057" w:rsidRPr="004B55C2" w:rsidRDefault="00CB2057" w:rsidP="0022153E">
            <w:pPr>
              <w:spacing w:after="200" w:line="276" w:lineRule="auto"/>
              <w:rPr>
                <w:rFonts w:eastAsia="PMingLiU"/>
                <w:lang w:eastAsia="zh-TW"/>
              </w:rPr>
            </w:pPr>
            <w:r w:rsidRPr="004B55C2">
              <w:rPr>
                <w:rFonts w:eastAsia="PMingLiU"/>
                <w:lang w:eastAsia="zh-TW"/>
              </w:rPr>
              <w:t>164</w:t>
            </w:r>
          </w:p>
        </w:tc>
        <w:tc>
          <w:tcPr>
            <w:tcW w:w="1818" w:type="dxa"/>
            <w:tcBorders>
              <w:top w:val="single" w:sz="6" w:space="0" w:color="auto"/>
              <w:left w:val="single" w:sz="6" w:space="0" w:color="auto"/>
              <w:bottom w:val="single" w:sz="6" w:space="0" w:color="auto"/>
              <w:right w:val="single" w:sz="6" w:space="0" w:color="auto"/>
            </w:tcBorders>
            <w:vAlign w:val="center"/>
          </w:tcPr>
          <w:p w14:paraId="32DF5DE9" w14:textId="77777777" w:rsidR="00CB2057" w:rsidRPr="004B55C2" w:rsidRDefault="00CB2057" w:rsidP="0022153E">
            <w:pPr>
              <w:spacing w:after="200" w:line="276" w:lineRule="auto"/>
              <w:rPr>
                <w:rFonts w:eastAsia="PMingLiU"/>
                <w:lang w:eastAsia="zh-TW"/>
              </w:rPr>
            </w:pPr>
            <w:r w:rsidRPr="004B55C2">
              <w:rPr>
                <w:rFonts w:eastAsia="PMingLiU"/>
                <w:lang w:eastAsia="zh-TW"/>
              </w:rPr>
              <w:t>0 µM</w:t>
            </w:r>
          </w:p>
        </w:tc>
        <w:tc>
          <w:tcPr>
            <w:tcW w:w="1818" w:type="dxa"/>
            <w:tcBorders>
              <w:top w:val="single" w:sz="6" w:space="0" w:color="auto"/>
              <w:left w:val="single" w:sz="6" w:space="0" w:color="auto"/>
              <w:bottom w:val="single" w:sz="6" w:space="0" w:color="auto"/>
              <w:right w:val="single" w:sz="6" w:space="0" w:color="auto"/>
            </w:tcBorders>
          </w:tcPr>
          <w:p w14:paraId="3E22810C" w14:textId="77777777" w:rsidR="00CB2057" w:rsidRPr="004B55C2" w:rsidRDefault="00CB2057" w:rsidP="0022153E">
            <w:r w:rsidRPr="004B55C2">
              <w:rPr>
                <w:rFonts w:eastAsiaTheme="minorEastAsia"/>
                <w:color w:val="262626"/>
                <w:lang w:eastAsia="zh-CN"/>
              </w:rPr>
              <w:t>1.00000</w:t>
            </w:r>
          </w:p>
        </w:tc>
        <w:tc>
          <w:tcPr>
            <w:tcW w:w="1818" w:type="dxa"/>
            <w:tcBorders>
              <w:top w:val="single" w:sz="6" w:space="0" w:color="auto"/>
              <w:left w:val="single" w:sz="6" w:space="0" w:color="auto"/>
              <w:bottom w:val="single" w:sz="6" w:space="0" w:color="auto"/>
              <w:right w:val="single" w:sz="12" w:space="0" w:color="auto"/>
            </w:tcBorders>
          </w:tcPr>
          <w:p w14:paraId="4CBD7530" w14:textId="77777777" w:rsidR="00CB2057" w:rsidRPr="004B55C2" w:rsidRDefault="00CB2057" w:rsidP="0022153E">
            <w:r w:rsidRPr="004B55C2">
              <w:rPr>
                <w:rFonts w:eastAsiaTheme="minorEastAsia"/>
                <w:color w:val="262626"/>
                <w:lang w:eastAsia="zh-CN"/>
              </w:rPr>
              <w:t>0.13104</w:t>
            </w:r>
          </w:p>
        </w:tc>
      </w:tr>
      <w:tr w:rsidR="00CB2057" w14:paraId="1477D545" w14:textId="77777777" w:rsidTr="0022153E">
        <w:trPr>
          <w:trHeight w:hRule="exact" w:val="432"/>
        </w:trPr>
        <w:tc>
          <w:tcPr>
            <w:tcW w:w="1476" w:type="dxa"/>
            <w:vMerge/>
            <w:tcBorders>
              <w:top w:val="single" w:sz="6" w:space="0" w:color="auto"/>
              <w:left w:val="single" w:sz="12" w:space="0" w:color="auto"/>
              <w:bottom w:val="single" w:sz="12" w:space="0" w:color="auto"/>
              <w:right w:val="single" w:sz="6" w:space="0" w:color="auto"/>
            </w:tcBorders>
          </w:tcPr>
          <w:p w14:paraId="551ADD5D" w14:textId="77777777" w:rsidR="00CB2057" w:rsidRDefault="00CB2057" w:rsidP="0022153E">
            <w:pPr>
              <w:spacing w:after="200" w:line="276" w:lineRule="auto"/>
              <w:jc w:val="both"/>
              <w:rPr>
                <w:rFonts w:eastAsia="PMingLiU"/>
                <w:lang w:eastAsia="zh-TW"/>
              </w:rPr>
            </w:pPr>
          </w:p>
        </w:tc>
        <w:tc>
          <w:tcPr>
            <w:tcW w:w="1818" w:type="dxa"/>
            <w:tcBorders>
              <w:top w:val="single" w:sz="6" w:space="0" w:color="auto"/>
              <w:left w:val="single" w:sz="6" w:space="0" w:color="auto"/>
              <w:bottom w:val="single" w:sz="12" w:space="0" w:color="auto"/>
              <w:right w:val="single" w:sz="6" w:space="0" w:color="auto"/>
            </w:tcBorders>
            <w:vAlign w:val="center"/>
          </w:tcPr>
          <w:p w14:paraId="02AB0DAF" w14:textId="77777777" w:rsidR="00CB2057" w:rsidRPr="004B55C2" w:rsidRDefault="00CB2057" w:rsidP="0022153E">
            <w:pPr>
              <w:spacing w:after="200" w:line="276" w:lineRule="auto"/>
              <w:rPr>
                <w:rFonts w:eastAsia="PMingLiU"/>
                <w:lang w:eastAsia="zh-TW"/>
              </w:rPr>
            </w:pPr>
            <w:r w:rsidRPr="004B55C2">
              <w:rPr>
                <w:rFonts w:eastAsia="PMingLiU"/>
                <w:lang w:eastAsia="zh-TW"/>
              </w:rPr>
              <w:t>191</w:t>
            </w:r>
          </w:p>
        </w:tc>
        <w:tc>
          <w:tcPr>
            <w:tcW w:w="1818" w:type="dxa"/>
            <w:tcBorders>
              <w:top w:val="single" w:sz="6" w:space="0" w:color="auto"/>
              <w:left w:val="single" w:sz="6" w:space="0" w:color="auto"/>
              <w:bottom w:val="single" w:sz="12" w:space="0" w:color="auto"/>
              <w:right w:val="single" w:sz="6" w:space="0" w:color="auto"/>
            </w:tcBorders>
            <w:vAlign w:val="center"/>
          </w:tcPr>
          <w:p w14:paraId="77389E54" w14:textId="77777777" w:rsidR="00CB2057" w:rsidRPr="004B55C2" w:rsidRDefault="00CB2057" w:rsidP="0022153E">
            <w:pPr>
              <w:spacing w:after="200" w:line="276" w:lineRule="auto"/>
              <w:rPr>
                <w:rFonts w:eastAsia="PMingLiU"/>
                <w:lang w:eastAsia="zh-TW"/>
              </w:rPr>
            </w:pPr>
            <w:r w:rsidRPr="004B55C2">
              <w:rPr>
                <w:rFonts w:eastAsia="PMingLiU"/>
                <w:lang w:eastAsia="zh-TW"/>
              </w:rPr>
              <w:t>50 µM</w:t>
            </w:r>
          </w:p>
        </w:tc>
        <w:tc>
          <w:tcPr>
            <w:tcW w:w="1818" w:type="dxa"/>
            <w:tcBorders>
              <w:top w:val="single" w:sz="6" w:space="0" w:color="auto"/>
              <w:left w:val="single" w:sz="6" w:space="0" w:color="auto"/>
              <w:bottom w:val="single" w:sz="12" w:space="0" w:color="auto"/>
              <w:right w:val="single" w:sz="6" w:space="0" w:color="auto"/>
            </w:tcBorders>
          </w:tcPr>
          <w:p w14:paraId="521EFFB7" w14:textId="77777777" w:rsidR="00CB2057" w:rsidRPr="004B55C2" w:rsidRDefault="00CB2057" w:rsidP="0022153E">
            <w:r w:rsidRPr="004B55C2">
              <w:rPr>
                <w:rFonts w:eastAsiaTheme="minorEastAsia"/>
                <w:color w:val="262626"/>
                <w:lang w:eastAsia="zh-CN"/>
              </w:rPr>
              <w:t>0.13104</w:t>
            </w:r>
          </w:p>
        </w:tc>
        <w:tc>
          <w:tcPr>
            <w:tcW w:w="1818" w:type="dxa"/>
            <w:tcBorders>
              <w:top w:val="single" w:sz="6" w:space="0" w:color="auto"/>
              <w:left w:val="single" w:sz="6" w:space="0" w:color="auto"/>
              <w:bottom w:val="single" w:sz="12" w:space="0" w:color="auto"/>
              <w:right w:val="single" w:sz="12" w:space="0" w:color="auto"/>
            </w:tcBorders>
          </w:tcPr>
          <w:p w14:paraId="0A450259" w14:textId="77777777" w:rsidR="00CB2057" w:rsidRPr="004B55C2" w:rsidRDefault="00CB2057" w:rsidP="0022153E">
            <w:r w:rsidRPr="004B55C2">
              <w:rPr>
                <w:rFonts w:eastAsiaTheme="minorEastAsia"/>
                <w:color w:val="262626"/>
                <w:lang w:eastAsia="zh-CN"/>
              </w:rPr>
              <w:t>1.00000</w:t>
            </w:r>
          </w:p>
        </w:tc>
      </w:tr>
    </w:tbl>
    <w:p w14:paraId="543D6FBD" w14:textId="77777777" w:rsidR="00CB2057" w:rsidRDefault="00CB2057" w:rsidP="00CB2057">
      <w:pPr>
        <w:spacing w:after="200" w:line="276" w:lineRule="auto"/>
        <w:jc w:val="both"/>
        <w:rPr>
          <w:rFonts w:ascii="Arial" w:hAnsi="Arial" w:cs="Arial"/>
          <w:b/>
          <w:sz w:val="28"/>
          <w:szCs w:val="22"/>
        </w:rPr>
      </w:pPr>
    </w:p>
    <w:p w14:paraId="604E04A1" w14:textId="301A8659" w:rsidR="005F5AC6" w:rsidRPr="006167C9" w:rsidRDefault="006167C9" w:rsidP="00C3725A">
      <w:pPr>
        <w:jc w:val="both"/>
        <w:rPr>
          <w:rFonts w:ascii="Arial" w:hAnsi="Arial" w:cs="Arial"/>
          <w:b/>
          <w:sz w:val="32"/>
          <w:szCs w:val="22"/>
        </w:rPr>
        <w:sectPr w:rsidR="005F5AC6" w:rsidRPr="006167C9" w:rsidSect="00E91A02">
          <w:pgSz w:w="12240" w:h="15840"/>
          <w:pgMar w:top="1440" w:right="1800" w:bottom="1440" w:left="1800" w:header="708" w:footer="708" w:gutter="0"/>
          <w:cols w:space="708"/>
          <w:docGrid w:linePitch="360"/>
        </w:sectPr>
      </w:pPr>
      <w:r>
        <w:rPr>
          <w:rFonts w:ascii="Arial" w:hAnsi="Arial" w:cs="Arial"/>
          <w:b/>
          <w:sz w:val="32"/>
          <w:szCs w:val="22"/>
        </w:rPr>
        <w:t xml:space="preserve"> </w:t>
      </w:r>
    </w:p>
    <w:p w14:paraId="2AE6CCEF" w14:textId="6D1BCA5E" w:rsidR="00AF54D9" w:rsidRPr="00407673" w:rsidRDefault="002B380C" w:rsidP="00A74F51">
      <w:pPr>
        <w:pStyle w:val="p-ni"/>
        <w:spacing w:line="480" w:lineRule="auto"/>
        <w:jc w:val="both"/>
        <w:rPr>
          <w:b/>
          <w:sz w:val="28"/>
          <w:szCs w:val="28"/>
          <w:lang w:val="en-US"/>
        </w:rPr>
      </w:pPr>
      <w:r w:rsidRPr="00407673">
        <w:rPr>
          <w:b/>
          <w:sz w:val="28"/>
          <w:szCs w:val="28"/>
          <w:lang w:val="en-US"/>
        </w:rPr>
        <w:lastRenderedPageBreak/>
        <w:t xml:space="preserve">Legends for </w:t>
      </w:r>
      <w:r w:rsidR="001C41E8" w:rsidRPr="00407673">
        <w:rPr>
          <w:b/>
          <w:sz w:val="28"/>
          <w:szCs w:val="28"/>
          <w:lang w:val="en-US"/>
        </w:rPr>
        <w:t>SI</w:t>
      </w:r>
      <w:r w:rsidR="00907687" w:rsidRPr="00407673">
        <w:rPr>
          <w:b/>
          <w:sz w:val="28"/>
          <w:szCs w:val="28"/>
          <w:lang w:val="en-US"/>
        </w:rPr>
        <w:t xml:space="preserve"> </w:t>
      </w:r>
      <w:r w:rsidRPr="00407673">
        <w:rPr>
          <w:b/>
          <w:sz w:val="28"/>
          <w:szCs w:val="28"/>
          <w:lang w:val="en-US"/>
        </w:rPr>
        <w:t>Videos</w:t>
      </w:r>
      <w:r w:rsidR="004F501A" w:rsidRPr="00407673">
        <w:rPr>
          <w:b/>
          <w:sz w:val="28"/>
          <w:szCs w:val="28"/>
          <w:lang w:val="en-US"/>
        </w:rPr>
        <w:t>:</w:t>
      </w:r>
      <w:r w:rsidRPr="00407673">
        <w:rPr>
          <w:b/>
          <w:sz w:val="28"/>
          <w:szCs w:val="28"/>
          <w:lang w:val="en-US"/>
        </w:rPr>
        <w:t xml:space="preserve"> </w:t>
      </w:r>
    </w:p>
    <w:p w14:paraId="7350BDAB" w14:textId="24E7A8ED" w:rsidR="00E35EBE" w:rsidRPr="0040343E" w:rsidRDefault="002B380C" w:rsidP="00574C7C">
      <w:pPr>
        <w:pStyle w:val="p-ni"/>
        <w:spacing w:line="480" w:lineRule="auto"/>
        <w:jc w:val="both"/>
        <w:rPr>
          <w:szCs w:val="22"/>
        </w:rPr>
      </w:pPr>
      <w:r w:rsidRPr="00806A3C">
        <w:rPr>
          <w:b/>
          <w:szCs w:val="22"/>
        </w:rPr>
        <w:t xml:space="preserve">Video </w:t>
      </w:r>
      <w:r w:rsidR="001C41E8">
        <w:rPr>
          <w:b/>
          <w:szCs w:val="22"/>
        </w:rPr>
        <w:t>S</w:t>
      </w:r>
      <w:r w:rsidRPr="00806A3C">
        <w:rPr>
          <w:b/>
          <w:szCs w:val="22"/>
        </w:rPr>
        <w:t>1</w:t>
      </w:r>
      <w:r w:rsidR="00973C90">
        <w:rPr>
          <w:b/>
          <w:szCs w:val="22"/>
        </w:rPr>
        <w:t>.</w:t>
      </w:r>
      <w:r w:rsidRPr="00806A3C">
        <w:rPr>
          <w:b/>
          <w:szCs w:val="22"/>
        </w:rPr>
        <w:t xml:space="preserve"> </w:t>
      </w:r>
      <w:r w:rsidR="004F501A">
        <w:rPr>
          <w:b/>
          <w:szCs w:val="22"/>
        </w:rPr>
        <w:t>Infection</w:t>
      </w:r>
      <w:r w:rsidR="00FA39B8">
        <w:rPr>
          <w:b/>
          <w:szCs w:val="22"/>
        </w:rPr>
        <w:t>s</w:t>
      </w:r>
      <w:r w:rsidR="004F501A">
        <w:rPr>
          <w:b/>
          <w:szCs w:val="22"/>
        </w:rPr>
        <w:t xml:space="preserve"> in cell culture plate</w:t>
      </w:r>
      <w:r w:rsidR="0040343E">
        <w:rPr>
          <w:b/>
          <w:szCs w:val="22"/>
        </w:rPr>
        <w:t>.</w:t>
      </w:r>
      <w:r w:rsidR="0040343E">
        <w:rPr>
          <w:szCs w:val="22"/>
        </w:rPr>
        <w:t xml:space="preserve">  This video shows the evolution of green fluorescence over a 24-h time period in cells infected with GFP-PV and maintained in a cell-culture plate as described in </w:t>
      </w:r>
      <w:r w:rsidR="0040343E" w:rsidRPr="0040343E">
        <w:rPr>
          <w:b/>
          <w:szCs w:val="22"/>
        </w:rPr>
        <w:t>Fig. 1b</w:t>
      </w:r>
      <w:r w:rsidR="0040343E">
        <w:rPr>
          <w:szCs w:val="22"/>
        </w:rPr>
        <w:t>.  We observed two waves of fluorescence.  The second wave could easily be construed to be secondary infections.</w:t>
      </w:r>
    </w:p>
    <w:p w14:paraId="5FB0E006" w14:textId="6B358ED5" w:rsidR="0040343E" w:rsidRPr="0040343E" w:rsidRDefault="00FA39B8" w:rsidP="0040343E">
      <w:pPr>
        <w:pStyle w:val="p-ni"/>
        <w:spacing w:line="480" w:lineRule="auto"/>
        <w:jc w:val="both"/>
        <w:rPr>
          <w:szCs w:val="22"/>
        </w:rPr>
      </w:pPr>
      <w:r w:rsidRPr="00806A3C">
        <w:rPr>
          <w:b/>
          <w:szCs w:val="22"/>
        </w:rPr>
        <w:t xml:space="preserve">Video </w:t>
      </w:r>
      <w:r w:rsidR="001C41E8">
        <w:rPr>
          <w:b/>
          <w:szCs w:val="22"/>
        </w:rPr>
        <w:t>S</w:t>
      </w:r>
      <w:r>
        <w:rPr>
          <w:b/>
          <w:szCs w:val="22"/>
        </w:rPr>
        <w:t>2</w:t>
      </w:r>
      <w:r w:rsidR="00973C90">
        <w:rPr>
          <w:b/>
          <w:szCs w:val="22"/>
        </w:rPr>
        <w:t>.</w:t>
      </w:r>
      <w:r w:rsidRPr="00806A3C">
        <w:rPr>
          <w:b/>
          <w:szCs w:val="22"/>
        </w:rPr>
        <w:t xml:space="preserve"> </w:t>
      </w:r>
      <w:r>
        <w:rPr>
          <w:b/>
          <w:szCs w:val="22"/>
        </w:rPr>
        <w:t>Infections in isolated wells</w:t>
      </w:r>
      <w:r w:rsidRPr="00806A3C">
        <w:rPr>
          <w:b/>
          <w:szCs w:val="22"/>
        </w:rPr>
        <w:t xml:space="preserve">. </w:t>
      </w:r>
      <w:r w:rsidR="0040343E">
        <w:rPr>
          <w:szCs w:val="22"/>
        </w:rPr>
        <w:t xml:space="preserve">This video shows the evolution of green fluorescence over a 24-h time period for two cells infected with GFP-PV maintained in isolated wells as described in </w:t>
      </w:r>
      <w:r w:rsidR="0040343E" w:rsidRPr="0040343E">
        <w:rPr>
          <w:b/>
          <w:szCs w:val="22"/>
        </w:rPr>
        <w:t>Fig. 1b</w:t>
      </w:r>
      <w:r w:rsidR="0040343E">
        <w:rPr>
          <w:szCs w:val="22"/>
        </w:rPr>
        <w:t>.  The wells shown were selected because two waves of fluorescence</w:t>
      </w:r>
      <w:r w:rsidR="00783C88">
        <w:rPr>
          <w:szCs w:val="22"/>
        </w:rPr>
        <w:t xml:space="preserve"> could be observed here as well.  The second wave in this case must be a delayed, primary infection</w:t>
      </w:r>
      <w:r w:rsidR="0040343E">
        <w:rPr>
          <w:szCs w:val="22"/>
        </w:rPr>
        <w:t>.</w:t>
      </w:r>
    </w:p>
    <w:p w14:paraId="0CD25171" w14:textId="36468497" w:rsidR="00C3725A" w:rsidRPr="00783C88" w:rsidRDefault="00C3725A" w:rsidP="00574C7C">
      <w:pPr>
        <w:pStyle w:val="p-ni"/>
        <w:spacing w:line="480" w:lineRule="auto"/>
        <w:jc w:val="both"/>
        <w:rPr>
          <w:szCs w:val="22"/>
        </w:rPr>
      </w:pPr>
      <w:r>
        <w:rPr>
          <w:b/>
          <w:szCs w:val="22"/>
        </w:rPr>
        <w:t>Video S3</w:t>
      </w:r>
      <w:r w:rsidR="00973C90">
        <w:rPr>
          <w:b/>
          <w:szCs w:val="22"/>
        </w:rPr>
        <w:t>.</w:t>
      </w:r>
      <w:r>
        <w:rPr>
          <w:b/>
          <w:szCs w:val="22"/>
        </w:rPr>
        <w:t xml:space="preserve"> Sealed wells.</w:t>
      </w:r>
      <w:r w:rsidR="00783C88">
        <w:rPr>
          <w:szCs w:val="22"/>
        </w:rPr>
        <w:t xml:space="preserve">  </w:t>
      </w:r>
      <w:r w:rsidR="00BA517C">
        <w:rPr>
          <w:szCs w:val="22"/>
        </w:rPr>
        <w:t xml:space="preserve">This video shows first the brightfield image of several wells, seven of which have at least one cell.  We monitored evolution of green fluorescence over a 24-h time period.  We observed fluorescence in two cells by 8-h post-infection with subsequent lysis.  The other cells were never infected, thus demonstrating </w:t>
      </w:r>
      <w:r w:rsidR="00236741">
        <w:rPr>
          <w:szCs w:val="22"/>
        </w:rPr>
        <w:t xml:space="preserve">sealed wells incapable of supporting </w:t>
      </w:r>
      <w:r w:rsidR="00BA517C">
        <w:rPr>
          <w:szCs w:val="22"/>
        </w:rPr>
        <w:t>secondary</w:t>
      </w:r>
      <w:r w:rsidR="00236741">
        <w:rPr>
          <w:szCs w:val="22"/>
        </w:rPr>
        <w:t xml:space="preserve"> infection </w:t>
      </w:r>
      <w:r w:rsidR="00BA517C">
        <w:rPr>
          <w:szCs w:val="22"/>
        </w:rPr>
        <w:t>using the microfluidics device.</w:t>
      </w:r>
    </w:p>
    <w:p w14:paraId="7F563CD9" w14:textId="77777777" w:rsidR="003A6A56" w:rsidRDefault="003A6A56">
      <w:pPr>
        <w:spacing w:after="200" w:line="276" w:lineRule="auto"/>
        <w:rPr>
          <w:b/>
          <w:sz w:val="32"/>
          <w:szCs w:val="22"/>
        </w:rPr>
      </w:pPr>
      <w:r>
        <w:rPr>
          <w:b/>
          <w:sz w:val="32"/>
          <w:szCs w:val="22"/>
        </w:rPr>
        <w:br w:type="page"/>
      </w:r>
    </w:p>
    <w:p w14:paraId="26C0C7B9" w14:textId="117821C1" w:rsidR="003A6A56" w:rsidRPr="009A358E" w:rsidRDefault="003A6A56" w:rsidP="00B04C1A">
      <w:pPr>
        <w:pStyle w:val="p-ni"/>
        <w:spacing w:line="480" w:lineRule="auto"/>
        <w:jc w:val="both"/>
        <w:rPr>
          <w:b/>
          <w:sz w:val="28"/>
          <w:szCs w:val="28"/>
          <w:lang w:val="en-US"/>
        </w:rPr>
      </w:pPr>
      <w:r w:rsidRPr="009A358E">
        <w:rPr>
          <w:b/>
          <w:sz w:val="28"/>
          <w:szCs w:val="28"/>
          <w:lang w:val="en-US"/>
        </w:rPr>
        <w:lastRenderedPageBreak/>
        <w:t>Supplemental Experimental Procedures</w:t>
      </w:r>
    </w:p>
    <w:p w14:paraId="7B075BEC" w14:textId="4B37A67D" w:rsidR="003A6A56" w:rsidRDefault="003A6A56" w:rsidP="003A6A56">
      <w:pPr>
        <w:pStyle w:val="p-ni"/>
        <w:spacing w:line="360" w:lineRule="auto"/>
        <w:jc w:val="both"/>
        <w:rPr>
          <w:rFonts w:eastAsia="PMingLiU"/>
          <w:b/>
          <w:szCs w:val="24"/>
          <w:lang w:eastAsia="zh-TW"/>
        </w:rPr>
      </w:pPr>
      <w:r>
        <w:rPr>
          <w:rFonts w:eastAsia="PMingLiU"/>
          <w:b/>
          <w:szCs w:val="24"/>
          <w:lang w:eastAsia="zh-TW"/>
        </w:rPr>
        <w:t>Device Fabrication</w:t>
      </w:r>
    </w:p>
    <w:p w14:paraId="574C3DA9" w14:textId="3E526C09" w:rsidR="003A6A56" w:rsidRPr="00F35825" w:rsidRDefault="003A6A56" w:rsidP="003A6A56">
      <w:pPr>
        <w:pStyle w:val="p-ni"/>
        <w:spacing w:line="360" w:lineRule="auto"/>
        <w:jc w:val="both"/>
        <w:rPr>
          <w:szCs w:val="24"/>
        </w:rPr>
      </w:pPr>
      <w:r w:rsidRPr="00F35825">
        <w:rPr>
          <w:rFonts w:eastAsia="PMingLiU"/>
          <w:b/>
          <w:szCs w:val="24"/>
          <w:lang w:eastAsia="zh-TW"/>
        </w:rPr>
        <w:t xml:space="preserve">Control mold fabrication (height ~ 45 µm). </w:t>
      </w:r>
      <w:r w:rsidRPr="00F35825">
        <w:rPr>
          <w:szCs w:val="24"/>
        </w:rPr>
        <w:t xml:space="preserve">A 4-inch silicon wafer was dehydrated (30 minutes at 100 </w:t>
      </w:r>
      <w:r w:rsidRPr="00F35825">
        <w:rPr>
          <w:szCs w:val="24"/>
          <w:vertAlign w:val="superscript"/>
        </w:rPr>
        <w:t>o</w:t>
      </w:r>
      <w:r w:rsidRPr="00F35825">
        <w:rPr>
          <w:szCs w:val="24"/>
        </w:rPr>
        <w:t xml:space="preserve">C). The photoresist (SU8-2050) was poured on the center of the wafer, spun (15 seconds at 600 rpm, 40 seconds at 4,000 rpm), soft-baked (2 minutes at 65 </w:t>
      </w:r>
      <w:r w:rsidRPr="00F35825">
        <w:rPr>
          <w:szCs w:val="24"/>
          <w:vertAlign w:val="superscript"/>
        </w:rPr>
        <w:t>o</w:t>
      </w:r>
      <w:r w:rsidRPr="00F35825">
        <w:rPr>
          <w:szCs w:val="24"/>
        </w:rPr>
        <w:t xml:space="preserve">C, 8 minutes at 95 </w:t>
      </w:r>
      <w:r w:rsidRPr="00F35825">
        <w:rPr>
          <w:szCs w:val="24"/>
          <w:vertAlign w:val="superscript"/>
        </w:rPr>
        <w:t>o</w:t>
      </w:r>
      <w:r w:rsidRPr="00F35825">
        <w:rPr>
          <w:szCs w:val="24"/>
        </w:rPr>
        <w:t>C), exposed for 45 seconds under a UV light with energy density of 8 mW/cm</w:t>
      </w:r>
      <w:r w:rsidRPr="00F35825">
        <w:rPr>
          <w:szCs w:val="24"/>
          <w:vertAlign w:val="superscript"/>
        </w:rPr>
        <w:t>2</w:t>
      </w:r>
      <w:r w:rsidRPr="00F35825">
        <w:rPr>
          <w:szCs w:val="24"/>
        </w:rPr>
        <w:t xml:space="preserve">, and post-baked (1 minutes at 65 </w:t>
      </w:r>
      <w:r w:rsidRPr="00F35825">
        <w:rPr>
          <w:szCs w:val="24"/>
          <w:vertAlign w:val="superscript"/>
        </w:rPr>
        <w:t>o</w:t>
      </w:r>
      <w:r w:rsidRPr="00F35825">
        <w:rPr>
          <w:szCs w:val="24"/>
        </w:rPr>
        <w:t xml:space="preserve">C, 4 minutes at 95 </w:t>
      </w:r>
      <w:r w:rsidRPr="00F35825">
        <w:rPr>
          <w:szCs w:val="24"/>
          <w:vertAlign w:val="superscript"/>
        </w:rPr>
        <w:t>o</w:t>
      </w:r>
      <w:r w:rsidRPr="00F35825">
        <w:rPr>
          <w:szCs w:val="24"/>
        </w:rPr>
        <w:t xml:space="preserve">C). The whole wafer was developed in an SU8 developer primary bath for around 2 minutes, rinsed with isopropyl alcohol (IPA) and dried with compressed nitrogen. The wafer with photoresist pattern was hard-baked for 20 minutes at 150 </w:t>
      </w:r>
      <w:r w:rsidRPr="00F35825">
        <w:rPr>
          <w:szCs w:val="24"/>
          <w:vertAlign w:val="superscript"/>
        </w:rPr>
        <w:t>o</w:t>
      </w:r>
      <w:r w:rsidRPr="00F35825">
        <w:rPr>
          <w:szCs w:val="24"/>
        </w:rPr>
        <w:t>C.</w:t>
      </w:r>
    </w:p>
    <w:p w14:paraId="22E6503E" w14:textId="77777777" w:rsidR="003A6A56" w:rsidRPr="00F35825" w:rsidRDefault="003A6A56" w:rsidP="003A6A56">
      <w:pPr>
        <w:pStyle w:val="p-ni"/>
        <w:spacing w:line="360" w:lineRule="auto"/>
        <w:jc w:val="both"/>
        <w:rPr>
          <w:rFonts w:eastAsia="PMingLiU"/>
          <w:b/>
          <w:szCs w:val="24"/>
          <w:lang w:eastAsia="zh-TW"/>
        </w:rPr>
      </w:pPr>
      <w:r w:rsidRPr="00F35825">
        <w:rPr>
          <w:rFonts w:eastAsia="PMingLiU"/>
          <w:b/>
          <w:szCs w:val="24"/>
          <w:lang w:eastAsia="zh-TW"/>
        </w:rPr>
        <w:t xml:space="preserve">Fluid mold fabrication (flow layer height ~ 40 µm, wells layer height ~ 100 µm). </w:t>
      </w:r>
      <w:r w:rsidRPr="00F35825">
        <w:rPr>
          <w:szCs w:val="24"/>
        </w:rPr>
        <w:t>The fluid mold including flow layer and wells layer were fabricated with multilayer lithography.</w:t>
      </w:r>
    </w:p>
    <w:p w14:paraId="78A117D0" w14:textId="77777777" w:rsidR="003A6A56" w:rsidRPr="00F35825" w:rsidRDefault="003A6A56" w:rsidP="003A6A56">
      <w:pPr>
        <w:pStyle w:val="p-ni"/>
        <w:spacing w:line="360" w:lineRule="auto"/>
        <w:jc w:val="both"/>
        <w:rPr>
          <w:szCs w:val="24"/>
        </w:rPr>
      </w:pPr>
      <w:r w:rsidRPr="00F35825">
        <w:rPr>
          <w:szCs w:val="24"/>
        </w:rPr>
        <w:t xml:space="preserve">We first made the flow layer: A 3-inch silicon wafer was dehydrated (30 minutes at 100 </w:t>
      </w:r>
      <w:r w:rsidRPr="00F35825">
        <w:rPr>
          <w:szCs w:val="24"/>
          <w:vertAlign w:val="superscript"/>
        </w:rPr>
        <w:t>o</w:t>
      </w:r>
      <w:r w:rsidRPr="00F35825">
        <w:rPr>
          <w:szCs w:val="24"/>
        </w:rPr>
        <w:t xml:space="preserve">C) and then treated with vaporized hexamethyldisilazane </w:t>
      </w:r>
      <w:r w:rsidRPr="004C10FD">
        <w:rPr>
          <w:szCs w:val="24"/>
        </w:rPr>
        <w:t>(HMDS</w:t>
      </w:r>
      <w:r w:rsidRPr="00F35825">
        <w:rPr>
          <w:szCs w:val="24"/>
        </w:rPr>
        <w:t xml:space="preserve">) for 2 minutes. The photoresist (SPR220-7.0) was poured on the center of the wafer, spun on this wafer (10 seconds at 500 rpm, 90 seconds at 1,500 rpm), pre-baked (120 seconds at 115 </w:t>
      </w:r>
      <w:r w:rsidRPr="00F35825">
        <w:rPr>
          <w:szCs w:val="24"/>
          <w:vertAlign w:val="superscript"/>
        </w:rPr>
        <w:t>o</w:t>
      </w:r>
      <w:r w:rsidRPr="00F35825">
        <w:rPr>
          <w:szCs w:val="24"/>
        </w:rPr>
        <w:t>C), exposed for 60 seconds under a UV light with energy density of 8 mW/cm</w:t>
      </w:r>
      <w:r w:rsidRPr="00F35825">
        <w:rPr>
          <w:szCs w:val="24"/>
          <w:vertAlign w:val="superscript"/>
        </w:rPr>
        <w:t>2</w:t>
      </w:r>
      <w:r w:rsidRPr="00F35825">
        <w:rPr>
          <w:szCs w:val="24"/>
        </w:rPr>
        <w:t xml:space="preserve">. After 30 minutes, the whole wafer was developed in an FC-12 developer bath for around 2 minutes, rinsed with DI water and dried with compressed nitrogen. The wafer with SPR-photoresist pattern was hard-baked for 2 hours at 190 </w:t>
      </w:r>
      <w:r w:rsidRPr="00F35825">
        <w:rPr>
          <w:szCs w:val="24"/>
          <w:vertAlign w:val="superscript"/>
        </w:rPr>
        <w:t>o</w:t>
      </w:r>
      <w:r w:rsidRPr="00F35825">
        <w:rPr>
          <w:szCs w:val="24"/>
        </w:rPr>
        <w:t>C.</w:t>
      </w:r>
    </w:p>
    <w:p w14:paraId="571B76BB" w14:textId="77777777" w:rsidR="003A6A56" w:rsidRPr="00F35825" w:rsidRDefault="003A6A56" w:rsidP="003A6A56">
      <w:pPr>
        <w:pStyle w:val="p-ni"/>
        <w:spacing w:line="360" w:lineRule="auto"/>
        <w:jc w:val="both"/>
        <w:rPr>
          <w:szCs w:val="24"/>
        </w:rPr>
      </w:pPr>
      <w:r w:rsidRPr="00F35825">
        <w:rPr>
          <w:szCs w:val="24"/>
        </w:rPr>
        <w:t xml:space="preserve">We fabricated the well array layer on top of the flow layer made earlier: The photoresist (SU8-2100) was poured on the center of the wafer with </w:t>
      </w:r>
      <w:r w:rsidRPr="004C10FD">
        <w:rPr>
          <w:szCs w:val="24"/>
        </w:rPr>
        <w:t>SPR</w:t>
      </w:r>
      <w:r w:rsidRPr="00F35825">
        <w:rPr>
          <w:szCs w:val="24"/>
        </w:rPr>
        <w:t xml:space="preserve">-photoresist pattern, coated on this wafer (15 seconds at 600 rpm, 30 seconds at 2,000), and soft-baked (4 minutes at 65 </w:t>
      </w:r>
      <w:r w:rsidRPr="00F35825">
        <w:rPr>
          <w:szCs w:val="24"/>
          <w:vertAlign w:val="superscript"/>
        </w:rPr>
        <w:t>o</w:t>
      </w:r>
      <w:r w:rsidRPr="00F35825">
        <w:rPr>
          <w:szCs w:val="24"/>
        </w:rPr>
        <w:t xml:space="preserve">C, 30 minutes at 95 </w:t>
      </w:r>
      <w:r w:rsidRPr="00F35825">
        <w:rPr>
          <w:szCs w:val="24"/>
          <w:vertAlign w:val="superscript"/>
        </w:rPr>
        <w:t>o</w:t>
      </w:r>
      <w:r w:rsidRPr="00F35825">
        <w:rPr>
          <w:szCs w:val="24"/>
        </w:rPr>
        <w:t>C). The well array mask was precisely aligned to the inlets pattern deposited earlier, and exposed for 100 seconds under a UV light with energy density of 8 mW/cm</w:t>
      </w:r>
      <w:r w:rsidRPr="00F35825">
        <w:rPr>
          <w:szCs w:val="24"/>
          <w:vertAlign w:val="superscript"/>
        </w:rPr>
        <w:t>2</w:t>
      </w:r>
      <w:r w:rsidRPr="00F35825">
        <w:rPr>
          <w:szCs w:val="24"/>
        </w:rPr>
        <w:t xml:space="preserve">. After UV exposure, the wafer was post-baked (2 minutes at 65 </w:t>
      </w:r>
      <w:r w:rsidRPr="00F35825">
        <w:rPr>
          <w:szCs w:val="24"/>
          <w:vertAlign w:val="superscript"/>
        </w:rPr>
        <w:t>o</w:t>
      </w:r>
      <w:r w:rsidRPr="00F35825">
        <w:rPr>
          <w:szCs w:val="24"/>
        </w:rPr>
        <w:t xml:space="preserve">C, 10 minutes at 95 </w:t>
      </w:r>
      <w:r w:rsidRPr="00F35825">
        <w:rPr>
          <w:szCs w:val="24"/>
          <w:vertAlign w:val="superscript"/>
        </w:rPr>
        <w:t>o</w:t>
      </w:r>
      <w:r w:rsidRPr="00F35825">
        <w:rPr>
          <w:szCs w:val="24"/>
        </w:rPr>
        <w:t xml:space="preserve">C), developed in an SU8 developer primary bath for around 8 minutes, rinsed with IPA </w:t>
      </w:r>
      <w:r w:rsidRPr="00F35825">
        <w:rPr>
          <w:szCs w:val="24"/>
        </w:rPr>
        <w:lastRenderedPageBreak/>
        <w:t xml:space="preserve">and dried with compressed nitrogen. The wafer with two overlapped photoresist patterns was hard-baked for 20 minutes at 150 </w:t>
      </w:r>
      <w:r w:rsidRPr="00F35825">
        <w:rPr>
          <w:szCs w:val="24"/>
          <w:vertAlign w:val="superscript"/>
        </w:rPr>
        <w:t>o</w:t>
      </w:r>
      <w:r w:rsidRPr="00F35825">
        <w:rPr>
          <w:szCs w:val="24"/>
        </w:rPr>
        <w:t>C.</w:t>
      </w:r>
    </w:p>
    <w:p w14:paraId="53A6BAA0" w14:textId="77777777" w:rsidR="003A6A56" w:rsidRPr="00F35825" w:rsidRDefault="003A6A56" w:rsidP="003A6A56">
      <w:pPr>
        <w:pStyle w:val="p-ni"/>
        <w:spacing w:line="360" w:lineRule="auto"/>
        <w:jc w:val="both"/>
        <w:rPr>
          <w:rFonts w:eastAsia="PMingLiU"/>
          <w:b/>
          <w:szCs w:val="24"/>
          <w:lang w:eastAsia="zh-TW"/>
        </w:rPr>
      </w:pPr>
      <w:r w:rsidRPr="00F35825">
        <w:rPr>
          <w:rFonts w:eastAsia="PMingLiU"/>
          <w:b/>
          <w:szCs w:val="24"/>
          <w:lang w:eastAsia="zh-TW"/>
        </w:rPr>
        <w:t xml:space="preserve">Multilayer microfluidic chip fabrication. </w:t>
      </w:r>
      <w:r w:rsidRPr="00F35825">
        <w:rPr>
          <w:color w:val="000000" w:themeColor="text1"/>
          <w:szCs w:val="24"/>
        </w:rPr>
        <w:t xml:space="preserve">The control mold and fluid array mold were exposed to trimethylsilyl chloride (TMSCl) vapor for 4 minutes to facilitate the release of the PDMS layer from the mold. PDMS precursor and cross-linker (GE RTV615, ratio = 5:1) were mixed well and poured into the fluid mold to give a fluidic layer with a thickness of approximately 6 mm. Another PDMS pre-polymer mixture (GE RTV615, ratio A/B = 20:1) was spin-coated on the control mold for 1 minute at 2400 rpm. The fluid and control layers were cured at 65 </w:t>
      </w:r>
      <w:r w:rsidRPr="00F35825">
        <w:rPr>
          <w:color w:val="000000" w:themeColor="text1"/>
          <w:szCs w:val="24"/>
          <w:vertAlign w:val="superscript"/>
        </w:rPr>
        <w:t>o</w:t>
      </w:r>
      <w:r w:rsidRPr="00F35825">
        <w:rPr>
          <w:color w:val="000000" w:themeColor="text1"/>
          <w:szCs w:val="24"/>
        </w:rPr>
        <w:t xml:space="preserve">C for 40 and 20 minutes, respectively. Next, the PDMS fluid layer was released from mold, aligned and bonded to the PDMS control layer. After baking the assembly of these two layers for 12 hours at 65 </w:t>
      </w:r>
      <w:r w:rsidRPr="00F35825">
        <w:rPr>
          <w:color w:val="000000" w:themeColor="text1"/>
          <w:szCs w:val="24"/>
          <w:vertAlign w:val="superscript"/>
        </w:rPr>
        <w:t>o</w:t>
      </w:r>
      <w:r w:rsidRPr="00F35825">
        <w:rPr>
          <w:color w:val="000000" w:themeColor="text1"/>
          <w:szCs w:val="24"/>
        </w:rPr>
        <w:t>C, this two-layer assembly was pulled off, punched with holes for the fluidic inlets and a</w:t>
      </w:r>
      <w:r>
        <w:rPr>
          <w:color w:val="000000" w:themeColor="text1"/>
          <w:szCs w:val="24"/>
        </w:rPr>
        <w:t xml:space="preserve">ttached to a pneumatic </w:t>
      </w:r>
      <w:r w:rsidRPr="00F35825">
        <w:rPr>
          <w:color w:val="000000" w:themeColor="text1"/>
          <w:szCs w:val="24"/>
        </w:rPr>
        <w:t xml:space="preserve">control layer. This two-layer assembly was bonded onto a glass cover slides to form a third PDMS layer. Another PDMS prepolymer mixture (GE RTV615, ratio A/B = 5:1) was spin-coated for 1 minute at 2,400 rpm. The coated glass cover slide was cured at 65 </w:t>
      </w:r>
      <w:r w:rsidRPr="00F35825">
        <w:rPr>
          <w:color w:val="000000" w:themeColor="text1"/>
          <w:szCs w:val="24"/>
          <w:vertAlign w:val="superscript"/>
        </w:rPr>
        <w:t>o</w:t>
      </w:r>
      <w:r w:rsidRPr="00F35825">
        <w:rPr>
          <w:color w:val="000000" w:themeColor="text1"/>
          <w:szCs w:val="24"/>
        </w:rPr>
        <w:t xml:space="preserve">C for 20 minutes and bonded with the two-layer assembly made earlier. The multi-layer microfluidic device was baked at 65 </w:t>
      </w:r>
      <w:r w:rsidRPr="00F35825">
        <w:rPr>
          <w:color w:val="000000" w:themeColor="text1"/>
          <w:szCs w:val="24"/>
          <w:vertAlign w:val="superscript"/>
        </w:rPr>
        <w:t>o</w:t>
      </w:r>
      <w:r w:rsidRPr="00F35825">
        <w:rPr>
          <w:color w:val="000000" w:themeColor="text1"/>
          <w:szCs w:val="24"/>
        </w:rPr>
        <w:t>C for 72 h to ensure strong bonding among different layers.</w:t>
      </w:r>
      <w:r w:rsidRPr="00F35825">
        <w:rPr>
          <w:rFonts w:eastAsia="PMingLiU"/>
          <w:b/>
          <w:szCs w:val="24"/>
          <w:lang w:eastAsia="zh-TW"/>
        </w:rPr>
        <w:t xml:space="preserve"> </w:t>
      </w:r>
      <w:r w:rsidRPr="00F35825">
        <w:rPr>
          <w:szCs w:val="24"/>
        </w:rPr>
        <w:t>In order to reduce the flow resistance, the microfluidic device was sealed into a Petri dish with 1 mL deionized</w:t>
      </w:r>
      <w:r w:rsidRPr="00E22C52">
        <w:rPr>
          <w:szCs w:val="24"/>
        </w:rPr>
        <w:t xml:space="preserve"> (DI</w:t>
      </w:r>
      <w:r w:rsidRPr="00F35825">
        <w:rPr>
          <w:szCs w:val="24"/>
        </w:rPr>
        <w:t>) water and incubated overnight in a cell culture incubator.</w:t>
      </w:r>
    </w:p>
    <w:p w14:paraId="2A121127" w14:textId="77777777" w:rsidR="003A6A56" w:rsidRDefault="003A6A56" w:rsidP="003A6A56">
      <w:pPr>
        <w:pStyle w:val="p-ni"/>
        <w:spacing w:after="200" w:line="360" w:lineRule="auto"/>
        <w:jc w:val="both"/>
        <w:rPr>
          <w:b/>
          <w:szCs w:val="24"/>
        </w:rPr>
      </w:pPr>
    </w:p>
    <w:p w14:paraId="44800028" w14:textId="6CB2FFF3" w:rsidR="003A6A56" w:rsidRPr="00F35825" w:rsidRDefault="003A6A56" w:rsidP="003A6A56">
      <w:pPr>
        <w:pStyle w:val="p-ni"/>
        <w:spacing w:after="200" w:line="360" w:lineRule="auto"/>
        <w:jc w:val="both"/>
        <w:rPr>
          <w:b/>
          <w:szCs w:val="24"/>
        </w:rPr>
      </w:pPr>
      <w:r w:rsidRPr="00F35825">
        <w:rPr>
          <w:b/>
          <w:szCs w:val="24"/>
        </w:rPr>
        <w:t>Data acquisition and processing</w:t>
      </w:r>
    </w:p>
    <w:p w14:paraId="039DBC0B" w14:textId="77777777" w:rsidR="003A6A56" w:rsidRPr="00F35825" w:rsidRDefault="003A6A56" w:rsidP="003A6A56">
      <w:pPr>
        <w:pStyle w:val="p-ni"/>
        <w:spacing w:after="200" w:line="360" w:lineRule="auto"/>
        <w:jc w:val="both"/>
        <w:rPr>
          <w:rFonts w:eastAsia="PMingLiU"/>
          <w:szCs w:val="24"/>
          <w:lang w:eastAsia="zh-TW"/>
        </w:rPr>
      </w:pPr>
      <w:r w:rsidRPr="00F35825">
        <w:rPr>
          <w:rFonts w:eastAsia="PMingLiU"/>
          <w:szCs w:val="24"/>
          <w:lang w:eastAsia="zh-TW"/>
        </w:rPr>
        <w:t xml:space="preserve">The grey value of a pixel in the fluorescence image was used to represent the fluorescence intensity of that pixel. For the isolation of the fluorescing cell from the background, two thresholds were designed to eliminate the background noise. In the first intensity threshold, background with a grey value smaller than the setting threshold was filtered from the raw image, which generated an image having the fluorescing cell together with small background noise spots. The second area threshold was then applied to eliminate the remaining small background noise spots, based on the fact that the area of the fluorescing cell was much larger than the background noise spots. Once the fluorescing cell was </w:t>
      </w:r>
      <w:r w:rsidRPr="00F35825">
        <w:rPr>
          <w:rFonts w:eastAsia="PMingLiU"/>
          <w:szCs w:val="24"/>
          <w:lang w:eastAsia="zh-TW"/>
        </w:rPr>
        <w:lastRenderedPageBreak/>
        <w:t>isolated, its fluorescence intensity can be found by averaging the grey values of the fluorescing region. Codes that can automatically read images and store the processed fluorescence intensity data were added to the script. As a result, the script can process a large number of time-lapse images obtained from the experiment and extract the fluorescence intensities of infected cells in an automatic, high-efficiency manner. After image processing, we manually examined the experimental data to exclude wells showing auto-fluorescence, dried wells, and wells showing out-of-focus GFP signals (</w:t>
      </w:r>
      <w:r w:rsidRPr="00F35825">
        <w:rPr>
          <w:rFonts w:eastAsia="PMingLiU"/>
          <w:b/>
          <w:szCs w:val="24"/>
          <w:lang w:eastAsia="zh-TW"/>
        </w:rPr>
        <w:t>Fig. S6</w:t>
      </w:r>
      <w:r w:rsidRPr="00F35825">
        <w:rPr>
          <w:rFonts w:eastAsia="PMingLiU"/>
          <w:szCs w:val="24"/>
          <w:lang w:eastAsia="zh-TW"/>
        </w:rPr>
        <w:t>). Wells containing multiple infected cells were excluded by the MATLAB script during image processing. Empty wells and wells with no infection were excluded by the R code during model fitting.</w:t>
      </w:r>
    </w:p>
    <w:p w14:paraId="2D493640" w14:textId="77777777" w:rsidR="003A6A56" w:rsidRDefault="003A6A56" w:rsidP="003A6A56">
      <w:pPr>
        <w:spacing w:after="200" w:line="360" w:lineRule="auto"/>
        <w:jc w:val="both"/>
        <w:rPr>
          <w:b/>
        </w:rPr>
      </w:pPr>
    </w:p>
    <w:p w14:paraId="1A589813" w14:textId="0C978EAD" w:rsidR="003A6A56" w:rsidRPr="00964D8C" w:rsidRDefault="003A6A56" w:rsidP="003A6A56">
      <w:pPr>
        <w:spacing w:after="200" w:line="360" w:lineRule="auto"/>
        <w:jc w:val="both"/>
        <w:rPr>
          <w:b/>
          <w:lang w:val="en-GB"/>
        </w:rPr>
      </w:pPr>
      <w:r w:rsidRPr="00964D8C">
        <w:rPr>
          <w:b/>
        </w:rPr>
        <w:t>Statistical models</w:t>
      </w:r>
    </w:p>
    <w:p w14:paraId="3E0B9204" w14:textId="69211892" w:rsidR="003A6A56" w:rsidRPr="00257622" w:rsidDel="00576DBF" w:rsidRDefault="003A6A56" w:rsidP="003A6A56">
      <w:pPr>
        <w:spacing w:after="200" w:line="360" w:lineRule="auto"/>
        <w:jc w:val="both"/>
        <w:rPr>
          <w:del w:id="0" w:author="Mehmet Umut CAGLAR" w:date="2017-07-24T17:03:00Z"/>
          <w:rFonts w:asciiTheme="minorHAnsi" w:hAnsiTheme="minorHAnsi" w:cstheme="minorBidi"/>
          <w:sz w:val="22"/>
          <w:szCs w:val="22"/>
        </w:rPr>
      </w:pPr>
      <w:del w:id="1" w:author="Mehmet Umut CAGLAR" w:date="2017-07-24T17:03:00Z">
        <w:r w:rsidRPr="003E141A" w:rsidDel="00576DBF">
          <w:rPr>
            <w:b/>
          </w:rPr>
          <w:delText>Linear model.</w:delText>
        </w:r>
        <w:r w:rsidRPr="003E141A" w:rsidDel="00576DBF">
          <w:delText xml:space="preserve"> The linear model is given by</w:delText>
        </w:r>
      </w:del>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8"/>
        <w:gridCol w:w="7536"/>
        <w:gridCol w:w="556"/>
      </w:tblGrid>
      <w:tr w:rsidR="003A6A56" w:rsidRPr="003E141A" w:rsidDel="00576DBF" w14:paraId="1D56B90E" w14:textId="00BC6CFE" w:rsidTr="00E2360D">
        <w:trPr>
          <w:del w:id="2" w:author="Mehmet Umut CAGLAR" w:date="2017-07-24T17:03:00Z"/>
        </w:trPr>
        <w:tc>
          <w:tcPr>
            <w:tcW w:w="558" w:type="dxa"/>
          </w:tcPr>
          <w:p w14:paraId="5CED6CA8" w14:textId="35B89665" w:rsidR="003A6A56" w:rsidRPr="003E141A" w:rsidDel="00576DBF" w:rsidRDefault="003A6A56" w:rsidP="00E2360D">
            <w:pPr>
              <w:spacing w:after="200" w:line="360" w:lineRule="auto"/>
              <w:jc w:val="both"/>
              <w:rPr>
                <w:del w:id="3" w:author="Mehmet Umut CAGLAR" w:date="2017-07-24T17:03:00Z"/>
              </w:rPr>
            </w:pPr>
          </w:p>
        </w:tc>
        <w:tc>
          <w:tcPr>
            <w:tcW w:w="7740" w:type="dxa"/>
            <w:vAlign w:val="center"/>
          </w:tcPr>
          <w:p w14:paraId="1B6E54A1" w14:textId="13773830" w:rsidR="003A6A56" w:rsidRPr="003E141A" w:rsidDel="00576DBF" w:rsidRDefault="003A6A56" w:rsidP="00E2360D">
            <w:pPr>
              <w:spacing w:after="200" w:line="360" w:lineRule="auto"/>
              <w:jc w:val="both"/>
              <w:rPr>
                <w:del w:id="4" w:author="Mehmet Umut CAGLAR" w:date="2017-07-24T17:03:00Z"/>
              </w:rPr>
            </w:pPr>
            <w:del w:id="5" w:author="Mehmet Umut CAGLAR" w:date="2017-07-24T17:03:00Z">
              <m:oMathPara>
                <m:oMath>
                  <m:r>
                    <w:rPr>
                      <w:rFonts w:ascii="Cambria Math" w:hAnsi="Cambria Math"/>
                    </w:rPr>
                    <m:t>I</m:t>
                  </m:r>
                  <m:d>
                    <m:dPr>
                      <m:ctrlPr>
                        <w:rPr>
                          <w:rFonts w:ascii="Cambria Math" w:hAnsi="Cambria Math"/>
                          <w:i/>
                        </w:rPr>
                      </m:ctrlPr>
                    </m:dPr>
                    <m:e>
                      <m:r>
                        <w:rPr>
                          <w:rFonts w:ascii="Cambria Math" w:hAnsi="Cambria Math"/>
                        </w:rPr>
                        <m:t>t</m:t>
                      </m:r>
                    </m:e>
                  </m:d>
                  <m:r>
                    <w:rPr>
                      <w:rFonts w:ascii="Cambria Math" w:hAnsi="Cambria Math"/>
                    </w:rPr>
                    <m:t>=at+</m:t>
                  </m:r>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 xml:space="preserve"> ,</m:t>
                  </m:r>
                </m:oMath>
              </m:oMathPara>
            </w:del>
          </w:p>
        </w:tc>
        <w:tc>
          <w:tcPr>
            <w:tcW w:w="558" w:type="dxa"/>
            <w:vAlign w:val="center"/>
          </w:tcPr>
          <w:p w14:paraId="72B17808" w14:textId="7E118230" w:rsidR="003A6A56" w:rsidRPr="003E141A" w:rsidDel="00576DBF" w:rsidRDefault="003A6A56" w:rsidP="00E2360D">
            <w:pPr>
              <w:spacing w:after="200" w:line="360" w:lineRule="auto"/>
              <w:jc w:val="both"/>
              <w:rPr>
                <w:del w:id="6" w:author="Mehmet Umut CAGLAR" w:date="2017-07-24T17:03:00Z"/>
              </w:rPr>
            </w:pPr>
            <w:del w:id="7" w:author="Mehmet Umut CAGLAR" w:date="2017-07-24T17:03:00Z">
              <w:r w:rsidRPr="003E141A" w:rsidDel="00576DBF">
                <w:delText>(1)</w:delText>
              </w:r>
            </w:del>
          </w:p>
        </w:tc>
      </w:tr>
    </w:tbl>
    <w:p w14:paraId="2306022A" w14:textId="70C5C9D0" w:rsidR="003A6A56" w:rsidRPr="003E141A" w:rsidDel="00576DBF" w:rsidRDefault="003A6A56" w:rsidP="003A6A56">
      <w:pPr>
        <w:spacing w:after="200" w:line="360" w:lineRule="auto"/>
        <w:jc w:val="both"/>
        <w:rPr>
          <w:del w:id="8" w:author="Mehmet Umut CAGLAR" w:date="2017-07-24T17:03:00Z"/>
        </w:rPr>
      </w:pPr>
      <w:del w:id="9" w:author="Mehmet Umut CAGLAR" w:date="2017-07-24T17:03:00Z">
        <w:r w:rsidRPr="00964D8C" w:rsidDel="00576DBF">
          <w:delText xml:space="preserve">where </w:delText>
        </w:r>
        <m:oMath>
          <m:r>
            <w:rPr>
              <w:rFonts w:ascii="Cambria Math" w:hAnsi="Cambria Math"/>
            </w:rPr>
            <m:t>I</m:t>
          </m:r>
        </m:oMath>
        <w:r w:rsidRPr="003E141A" w:rsidDel="00576DBF">
          <w:delText xml:space="preserve"> represents the normalized GFP intensity,  </w:delText>
        </w:r>
        <m:oMath>
          <m:r>
            <w:rPr>
              <w:rFonts w:ascii="Cambria Math" w:hAnsi="Cambria Math"/>
            </w:rPr>
            <m:t>a</m:t>
          </m:r>
        </m:oMath>
        <w:r w:rsidRPr="003E141A" w:rsidDel="00576DBF">
          <w:delText xml:space="preserve"> represents the slope of the linear function, </w:delText>
        </w:r>
        <m:oMath>
          <m:r>
            <w:rPr>
              <w:rFonts w:ascii="Cambria Math" w:hAnsi="Cambria Math"/>
            </w:rPr>
            <m:t>t</m:t>
          </m:r>
        </m:oMath>
        <w:r w:rsidRPr="003E141A" w:rsidDel="00576DBF">
          <w:delText xml:space="preserve"> represents time, and  </w:delText>
        </w:r>
        <m:oMath>
          <m:sSub>
            <m:sSubPr>
              <m:ctrlPr>
                <w:rPr>
                  <w:rFonts w:ascii="Cambria Math" w:hAnsi="Cambria Math"/>
                  <w:i/>
                </w:rPr>
              </m:ctrlPr>
            </m:sSubPr>
            <m:e>
              <m:r>
                <w:rPr>
                  <w:rFonts w:ascii="Cambria Math" w:hAnsi="Cambria Math"/>
                </w:rPr>
                <m:t>I</m:t>
              </m:r>
            </m:e>
            <m:sub>
              <m:r>
                <w:rPr>
                  <w:rFonts w:ascii="Cambria Math" w:hAnsi="Cambria Math"/>
                </w:rPr>
                <m:t>0</m:t>
              </m:r>
            </m:sub>
          </m:sSub>
        </m:oMath>
        <w:r w:rsidRPr="003E141A" w:rsidDel="00576DBF">
          <w:delText xml:space="preserve"> represents the y-intercept (intensity at time </w:delText>
        </w:r>
        <m:oMath>
          <m:r>
            <w:rPr>
              <w:rFonts w:ascii="Cambria Math" w:hAnsi="Cambria Math"/>
            </w:rPr>
            <m:t>t=0</m:t>
          </m:r>
        </m:oMath>
        <w:r w:rsidRPr="003E141A" w:rsidDel="00576DBF">
          <w:delText xml:space="preserve">). This model has two independent parameters to be fit, </w:delText>
        </w:r>
        <m:oMath>
          <m:r>
            <w:rPr>
              <w:rFonts w:ascii="Cambria Math" w:hAnsi="Cambria Math"/>
            </w:rPr>
            <m:t>a</m:t>
          </m:r>
        </m:oMath>
        <w:r w:rsidRPr="003E141A" w:rsidDel="00576DBF">
          <w:delText xml:space="preserve"> and </w:delText>
        </w:r>
        <m:oMath>
          <m:sSub>
            <m:sSubPr>
              <m:ctrlPr>
                <w:rPr>
                  <w:rFonts w:ascii="Cambria Math" w:hAnsi="Cambria Math"/>
                  <w:i/>
                </w:rPr>
              </m:ctrlPr>
            </m:sSubPr>
            <m:e>
              <m:r>
                <w:rPr>
                  <w:rFonts w:ascii="Cambria Math" w:hAnsi="Cambria Math"/>
                </w:rPr>
                <m:t>I</m:t>
              </m:r>
            </m:e>
            <m:sub>
              <m:r>
                <w:rPr>
                  <w:rFonts w:ascii="Cambria Math" w:hAnsi="Cambria Math"/>
                </w:rPr>
                <m:t>0</m:t>
              </m:r>
            </m:sub>
          </m:sSub>
        </m:oMath>
        <w:r w:rsidRPr="003E141A" w:rsidDel="00576DBF">
          <w:delText>.</w:delText>
        </w:r>
      </w:del>
    </w:p>
    <w:p w14:paraId="388DC1F3" w14:textId="77777777" w:rsidR="003A6A56" w:rsidRPr="00257622" w:rsidRDefault="003A6A56" w:rsidP="003A6A56">
      <w:pPr>
        <w:spacing w:after="200" w:line="360" w:lineRule="auto"/>
        <w:jc w:val="both"/>
        <w:rPr>
          <w:rFonts w:asciiTheme="minorHAnsi" w:hAnsiTheme="minorHAnsi" w:cstheme="minorBidi"/>
          <w:sz w:val="22"/>
          <w:szCs w:val="22"/>
        </w:rPr>
      </w:pPr>
      <w:r w:rsidRPr="003E141A">
        <w:rPr>
          <w:b/>
        </w:rPr>
        <w:t>Sigmoidal model.</w:t>
      </w:r>
      <w:r w:rsidRPr="003E141A">
        <w:t xml:space="preserve"> The sigmoidal model is given by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4"/>
        <w:gridCol w:w="7541"/>
        <w:gridCol w:w="555"/>
      </w:tblGrid>
      <w:tr w:rsidR="003A6A56" w:rsidRPr="003E141A" w14:paraId="16233E92" w14:textId="77777777" w:rsidTr="00E2360D">
        <w:tc>
          <w:tcPr>
            <w:tcW w:w="558" w:type="dxa"/>
          </w:tcPr>
          <w:p w14:paraId="31566610" w14:textId="77777777" w:rsidR="003A6A56" w:rsidRPr="003E141A" w:rsidRDefault="003A6A56" w:rsidP="00E2360D">
            <w:pPr>
              <w:spacing w:after="200" w:line="360" w:lineRule="auto"/>
              <w:jc w:val="both"/>
            </w:pPr>
          </w:p>
        </w:tc>
        <w:tc>
          <w:tcPr>
            <w:tcW w:w="7740" w:type="dxa"/>
            <w:vAlign w:val="center"/>
          </w:tcPr>
          <w:p w14:paraId="5A964509" w14:textId="77777777" w:rsidR="003A6A56" w:rsidRPr="003E141A" w:rsidRDefault="003A6A56" w:rsidP="00E2360D">
            <w:pPr>
              <w:spacing w:after="200" w:line="360" w:lineRule="auto"/>
              <w:jc w:val="both"/>
            </w:pPr>
            <m:oMathPara>
              <m:oMath>
                <m:r>
                  <w:rPr>
                    <w:rFonts w:ascii="Cambria Math" w:hAnsi="Cambria Math"/>
                  </w:rPr>
                  <m:t>I(t)=</m:t>
                </m:r>
                <m:f>
                  <m:fPr>
                    <m:ctrlPr>
                      <w:rPr>
                        <w:rFonts w:ascii="Cambria Math" w:hAnsi="Cambria Math"/>
                        <w:i/>
                      </w:rPr>
                    </m:ctrlPr>
                  </m:fPr>
                  <m:num>
                    <m:sSub>
                      <m:sSubPr>
                        <m:ctrlPr>
                          <w:rPr>
                            <w:rFonts w:ascii="Cambria Math" w:hAnsi="Cambria Math"/>
                            <w:i/>
                          </w:rPr>
                        </m:ctrlPr>
                      </m:sSubPr>
                      <m:e>
                        <m:r>
                          <w:rPr>
                            <w:rFonts w:ascii="Cambria Math" w:hAnsi="Cambria Math"/>
                          </w:rPr>
                          <m:t>I</m:t>
                        </m:r>
                      </m:e>
                      <m:sub>
                        <m:r>
                          <m:rPr>
                            <m:nor/>
                          </m:rPr>
                          <m:t>max</m:t>
                        </m:r>
                      </m:sub>
                    </m:sSub>
                  </m:num>
                  <m:den>
                    <m:r>
                      <w:rPr>
                        <w:rFonts w:ascii="Cambria Math" w:hAnsi="Cambria Math"/>
                      </w:rPr>
                      <m:t>1+</m:t>
                    </m:r>
                    <m:r>
                      <m:rPr>
                        <m:sty m:val="p"/>
                      </m:rPr>
                      <w:rPr>
                        <w:rFonts w:ascii="Cambria Math" w:hAnsi="Cambria Math"/>
                      </w:rPr>
                      <m:t>exp⁡</m:t>
                    </m:r>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m:t>
                        </m:r>
                      </m:sub>
                    </m:sSub>
                    <m:d>
                      <m:dPr>
                        <m:ctrlPr>
                          <w:rPr>
                            <w:rFonts w:ascii="Cambria Math" w:hAnsi="Cambria Math"/>
                            <w:i/>
                          </w:rPr>
                        </m:ctrlPr>
                      </m:dPr>
                      <m:e>
                        <m:r>
                          <w:rPr>
                            <w:rFonts w:ascii="Cambria Math" w:hAnsi="Cambria Math"/>
                          </w:rPr>
                          <m:t>t-</m:t>
                        </m:r>
                        <m:sSub>
                          <m:sSubPr>
                            <m:ctrlPr>
                              <w:rPr>
                                <w:rFonts w:ascii="Cambria Math" w:hAnsi="Cambria Math"/>
                                <w:i/>
                              </w:rPr>
                            </m:ctrlPr>
                          </m:sSubPr>
                          <m:e>
                            <m:r>
                              <w:rPr>
                                <w:rFonts w:ascii="Cambria Math" w:hAnsi="Cambria Math"/>
                              </w:rPr>
                              <m:t>t</m:t>
                            </m:r>
                          </m:e>
                          <m:sub>
                            <m:r>
                              <m:rPr>
                                <m:nor/>
                              </m:rPr>
                              <m:t>mid</m:t>
                            </m:r>
                          </m:sub>
                        </m:sSub>
                      </m:e>
                    </m:d>
                    <m:r>
                      <w:rPr>
                        <w:rFonts w:ascii="Cambria Math" w:hAnsi="Cambria Math"/>
                      </w:rPr>
                      <m:t>]</m:t>
                    </m:r>
                  </m:den>
                </m:f>
                <m:r>
                  <w:rPr>
                    <w:rFonts w:ascii="Cambria Math" w:hAnsi="Cambria Math"/>
                  </w:rPr>
                  <m:t xml:space="preserve">  ,</m:t>
                </m:r>
              </m:oMath>
            </m:oMathPara>
          </w:p>
        </w:tc>
        <w:tc>
          <w:tcPr>
            <w:tcW w:w="558" w:type="dxa"/>
            <w:vAlign w:val="center"/>
          </w:tcPr>
          <w:p w14:paraId="51E34036" w14:textId="77777777" w:rsidR="003A6A56" w:rsidRPr="003E141A" w:rsidRDefault="003A6A56" w:rsidP="00E2360D">
            <w:pPr>
              <w:spacing w:after="200" w:line="360" w:lineRule="auto"/>
              <w:jc w:val="both"/>
            </w:pPr>
            <w:r w:rsidRPr="003E141A">
              <w:t>(2)</w:t>
            </w:r>
          </w:p>
        </w:tc>
      </w:tr>
    </w:tbl>
    <w:p w14:paraId="6124308B" w14:textId="77777777" w:rsidR="003A6A56" w:rsidRPr="003E141A" w:rsidRDefault="003A6A56" w:rsidP="003A6A56">
      <w:pPr>
        <w:spacing w:after="200" w:line="360" w:lineRule="auto"/>
        <w:jc w:val="both"/>
      </w:pPr>
      <w:r w:rsidRPr="00964D8C">
        <w:t xml:space="preserve">where </w:t>
      </w:r>
      <m:oMath>
        <m:sSub>
          <m:sSubPr>
            <m:ctrlPr>
              <w:rPr>
                <w:rFonts w:ascii="Cambria Math" w:hAnsi="Cambria Math"/>
                <w:i/>
              </w:rPr>
            </m:ctrlPr>
          </m:sSubPr>
          <m:e>
            <m:r>
              <w:rPr>
                <w:rFonts w:ascii="Cambria Math" w:hAnsi="Cambria Math"/>
              </w:rPr>
              <m:t>I</m:t>
            </m:r>
          </m:e>
          <m:sub>
            <m:r>
              <m:rPr>
                <m:nor/>
              </m:rPr>
              <m:t>max</m:t>
            </m:r>
          </m:sub>
        </m:sSub>
      </m:oMath>
      <w:r w:rsidRPr="003E141A">
        <w:t xml:space="preserve"> represents the maximum normalized GFP intensity reached during the time course, </w:t>
      </w:r>
      <m:oMath>
        <m:sSub>
          <m:sSubPr>
            <m:ctrlPr>
              <w:rPr>
                <w:rFonts w:ascii="Cambria Math" w:hAnsi="Cambria Math"/>
                <w:i/>
              </w:rPr>
            </m:ctrlPr>
          </m:sSubPr>
          <m:e>
            <m:r>
              <w:rPr>
                <w:rFonts w:ascii="Cambria Math" w:hAnsi="Cambria Math"/>
              </w:rPr>
              <m:t>t</m:t>
            </m:r>
          </m:e>
          <m:sub>
            <m:r>
              <m:rPr>
                <m:nor/>
              </m:rPr>
              <m:t>mid</m:t>
            </m:r>
          </m:sub>
        </m:sSub>
      </m:oMath>
      <w:r w:rsidRPr="003E141A">
        <w:t xml:space="preserve"> represents the time at which the intensity has risen to half of its maximum (the midpoint of the rise phase), and </w:t>
      </w:r>
      <m:oMath>
        <m:sSub>
          <m:sSubPr>
            <m:ctrlPr>
              <w:rPr>
                <w:rFonts w:ascii="Cambria Math" w:hAnsi="Cambria Math"/>
                <w:i/>
              </w:rPr>
            </m:ctrlPr>
          </m:sSubPr>
          <m:e>
            <m:r>
              <w:rPr>
                <w:rFonts w:ascii="Cambria Math" w:hAnsi="Cambria Math"/>
              </w:rPr>
              <m:t>a</m:t>
            </m:r>
          </m:e>
          <m:sub>
            <m:r>
              <w:rPr>
                <w:rFonts w:ascii="Cambria Math" w:hAnsi="Cambria Math"/>
              </w:rPr>
              <m:t>1</m:t>
            </m:r>
          </m:sub>
        </m:sSub>
      </m:oMath>
      <w:r w:rsidRPr="003E141A">
        <w:t xml:space="preserve"> represents the slope of </w:t>
      </w:r>
      <m:oMath>
        <m:r>
          <w:rPr>
            <w:rFonts w:ascii="Cambria Math" w:hAnsi="Cambria Math"/>
          </w:rPr>
          <m:t>I(t)</m:t>
        </m:r>
      </m:oMath>
      <w:r w:rsidRPr="003E141A">
        <w:t xml:space="preserve"> at time </w:t>
      </w:r>
      <m:oMath>
        <m:sSub>
          <m:sSubPr>
            <m:ctrlPr>
              <w:rPr>
                <w:rFonts w:ascii="Cambria Math" w:hAnsi="Cambria Math"/>
                <w:i/>
              </w:rPr>
            </m:ctrlPr>
          </m:sSubPr>
          <m:e>
            <m:r>
              <w:rPr>
                <w:rFonts w:ascii="Cambria Math" w:hAnsi="Cambria Math"/>
              </w:rPr>
              <m:t>t</m:t>
            </m:r>
          </m:e>
          <m:sub>
            <m:r>
              <m:rPr>
                <m:nor/>
              </m:rPr>
              <m:t>mid</m:t>
            </m:r>
          </m:sub>
        </m:sSub>
      </m:oMath>
      <w:r w:rsidRPr="003E141A">
        <w:t xml:space="preserve">. This model has three independent parameters to be fit, </w:t>
      </w:r>
      <m:oMath>
        <m:sSub>
          <m:sSubPr>
            <m:ctrlPr>
              <w:rPr>
                <w:rFonts w:ascii="Cambria Math" w:hAnsi="Cambria Math"/>
                <w:i/>
              </w:rPr>
            </m:ctrlPr>
          </m:sSubPr>
          <m:e>
            <m:r>
              <w:rPr>
                <w:rFonts w:ascii="Cambria Math" w:hAnsi="Cambria Math"/>
              </w:rPr>
              <m:t>I</m:t>
            </m:r>
          </m:e>
          <m:sub>
            <m:r>
              <m:rPr>
                <m:nor/>
              </m:rPr>
              <m:t>max</m:t>
            </m:r>
          </m:sub>
        </m:sSub>
      </m:oMath>
      <w:r w:rsidRPr="003E141A">
        <w:t xml:space="preserve">, </w:t>
      </w:r>
      <m:oMath>
        <m:sSub>
          <m:sSubPr>
            <m:ctrlPr>
              <w:rPr>
                <w:rFonts w:ascii="Cambria Math" w:hAnsi="Cambria Math"/>
                <w:i/>
              </w:rPr>
            </m:ctrlPr>
          </m:sSubPr>
          <m:e>
            <m:r>
              <w:rPr>
                <w:rFonts w:ascii="Cambria Math" w:hAnsi="Cambria Math"/>
              </w:rPr>
              <m:t>t</m:t>
            </m:r>
          </m:e>
          <m:sub>
            <m:r>
              <m:rPr>
                <m:nor/>
              </m:rPr>
              <m:t>mid</m:t>
            </m:r>
          </m:sub>
        </m:sSub>
      </m:oMath>
      <w:r w:rsidRPr="003E141A">
        <w:t xml:space="preserve">, and </w:t>
      </w:r>
      <m:oMath>
        <m:sSub>
          <m:sSubPr>
            <m:ctrlPr>
              <w:rPr>
                <w:rFonts w:ascii="Cambria Math" w:hAnsi="Cambria Math"/>
                <w:i/>
              </w:rPr>
            </m:ctrlPr>
          </m:sSubPr>
          <m:e>
            <m:r>
              <w:rPr>
                <w:rFonts w:ascii="Cambria Math" w:hAnsi="Cambria Math"/>
              </w:rPr>
              <m:t>a</m:t>
            </m:r>
          </m:e>
          <m:sub>
            <m:r>
              <w:rPr>
                <w:rFonts w:ascii="Cambria Math" w:hAnsi="Cambria Math"/>
              </w:rPr>
              <m:t>1</m:t>
            </m:r>
          </m:sub>
        </m:sSub>
      </m:oMath>
      <w:r w:rsidRPr="003E141A">
        <w:t>.</w:t>
      </w:r>
    </w:p>
    <w:p w14:paraId="4467259A" w14:textId="77777777" w:rsidR="003A6A56" w:rsidRPr="00257622" w:rsidRDefault="003A6A56" w:rsidP="003A6A56">
      <w:pPr>
        <w:spacing w:after="200" w:line="360" w:lineRule="auto"/>
        <w:jc w:val="both"/>
        <w:rPr>
          <w:rFonts w:asciiTheme="minorHAnsi" w:hAnsiTheme="minorHAnsi" w:cstheme="minorBidi"/>
          <w:sz w:val="22"/>
          <w:szCs w:val="22"/>
        </w:rPr>
      </w:pPr>
      <w:r w:rsidRPr="003E141A">
        <w:rPr>
          <w:b/>
        </w:rPr>
        <w:t>Double-sigmoidal model.</w:t>
      </w:r>
      <w:r w:rsidRPr="003E141A">
        <w:t xml:space="preserve"> The double-sigmoidal model is based on a simple double-sigmoidal function </w:t>
      </w:r>
      <m:oMath>
        <m:sSub>
          <m:sSubPr>
            <m:ctrlPr>
              <w:rPr>
                <w:rFonts w:ascii="Cambria Math" w:hAnsi="Cambria Math"/>
                <w:i/>
              </w:rPr>
            </m:ctrlPr>
          </m:sSubPr>
          <m:e>
            <m:r>
              <w:rPr>
                <w:rFonts w:ascii="Cambria Math" w:hAnsi="Cambria Math"/>
              </w:rPr>
              <m:t>f</m:t>
            </m:r>
          </m:e>
          <m:sub>
            <m:r>
              <m:rPr>
                <m:nor/>
              </m:rPr>
              <m:t>dsig</m:t>
            </m:r>
          </m:sub>
        </m:sSub>
        <m:r>
          <w:rPr>
            <w:rFonts w:ascii="Cambria Math" w:hAnsi="Cambria Math"/>
          </w:rPr>
          <m:t>(t)</m:t>
        </m:r>
      </m:oMath>
      <w:r w:rsidRPr="003E141A">
        <w:t xml:space="preserve">. This function rises from 0 to a maximum value </w:t>
      </w:r>
      <m:oMath>
        <m:sSub>
          <m:sSubPr>
            <m:ctrlPr>
              <w:rPr>
                <w:rFonts w:ascii="Cambria Math" w:hAnsi="Cambria Math"/>
                <w:i/>
              </w:rPr>
            </m:ctrlPr>
          </m:sSubPr>
          <m:e>
            <m:r>
              <w:rPr>
                <w:rFonts w:ascii="Cambria Math" w:hAnsi="Cambria Math"/>
              </w:rPr>
              <m:t>f</m:t>
            </m:r>
          </m:e>
          <m:sub>
            <m:r>
              <m:rPr>
                <m:nor/>
              </m:rPr>
              <m:t>max</m:t>
            </m:r>
          </m:sub>
        </m:sSub>
      </m:oMath>
      <w:r w:rsidRPr="003E141A">
        <w:t xml:space="preserve"> at time </w:t>
      </w:r>
      <m:oMath>
        <m:sSup>
          <m:sSupPr>
            <m:ctrlPr>
              <w:rPr>
                <w:rFonts w:ascii="Cambria Math" w:hAnsi="Cambria Math"/>
                <w:i/>
              </w:rPr>
            </m:ctrlPr>
          </m:sSupPr>
          <m:e>
            <m:r>
              <w:rPr>
                <w:rFonts w:ascii="Cambria Math" w:hAnsi="Cambria Math"/>
              </w:rPr>
              <m:t>t</m:t>
            </m:r>
          </m:e>
          <m:sup>
            <m:r>
              <w:rPr>
                <w:rFonts w:ascii="Cambria Math" w:hAnsi="Cambria Math"/>
              </w:rPr>
              <m:t>*</m:t>
            </m:r>
          </m:sup>
        </m:sSup>
      </m:oMath>
      <w:r w:rsidRPr="003E141A">
        <w:t xml:space="preserve"> and then decays back to 0. We divide this function into two parts, one to the left of the maximum </w:t>
      </w:r>
      <m:oMath>
        <m:sSup>
          <m:sSupPr>
            <m:ctrlPr>
              <w:rPr>
                <w:rFonts w:ascii="Cambria Math" w:hAnsi="Cambria Math"/>
                <w:i/>
              </w:rPr>
            </m:ctrlPr>
          </m:sSupPr>
          <m:e>
            <m:r>
              <w:rPr>
                <w:rFonts w:ascii="Cambria Math" w:hAnsi="Cambria Math"/>
              </w:rPr>
              <m:t>t</m:t>
            </m:r>
          </m:e>
          <m:sup>
            <m:r>
              <w:rPr>
                <w:rFonts w:ascii="Cambria Math" w:hAnsi="Cambria Math"/>
              </w:rPr>
              <m:t>*</m:t>
            </m:r>
          </m:sup>
        </m:sSup>
      </m:oMath>
      <w:r w:rsidRPr="003E141A">
        <w:t xml:space="preserve"> (representing the infection phase) and one to the right of the maximum </w:t>
      </w:r>
      <m:oMath>
        <m:sSup>
          <m:sSupPr>
            <m:ctrlPr>
              <w:rPr>
                <w:rFonts w:ascii="Cambria Math" w:hAnsi="Cambria Math"/>
                <w:i/>
              </w:rPr>
            </m:ctrlPr>
          </m:sSupPr>
          <m:e>
            <m:r>
              <w:rPr>
                <w:rFonts w:ascii="Cambria Math" w:hAnsi="Cambria Math"/>
              </w:rPr>
              <m:t>t</m:t>
            </m:r>
          </m:e>
          <m:sup>
            <m:r>
              <w:rPr>
                <w:rFonts w:ascii="Cambria Math" w:hAnsi="Cambria Math"/>
              </w:rPr>
              <m:t>*</m:t>
            </m:r>
          </m:sup>
        </m:sSup>
      </m:oMath>
      <w:r w:rsidRPr="003E141A">
        <w:t xml:space="preserve"> (representing the lysis phase). We then re-scale these two parts separately, such that the maximum value of </w:t>
      </w:r>
      <m:oMath>
        <m:r>
          <w:rPr>
            <w:rFonts w:ascii="Cambria Math" w:hAnsi="Cambria Math"/>
          </w:rPr>
          <m:t>I</m:t>
        </m:r>
        <m:d>
          <m:dPr>
            <m:ctrlPr>
              <w:rPr>
                <w:rFonts w:ascii="Cambria Math" w:hAnsi="Cambria Math"/>
                <w:i/>
              </w:rPr>
            </m:ctrlPr>
          </m:dPr>
          <m:e>
            <m:r>
              <w:rPr>
                <w:rFonts w:ascii="Cambria Math" w:hAnsi="Cambria Math"/>
              </w:rPr>
              <m:t>t</m:t>
            </m:r>
          </m:e>
        </m:d>
      </m:oMath>
      <w:r w:rsidRPr="003E141A">
        <w:t xml:space="preserve"> is given by </w:t>
      </w:r>
      <m:oMath>
        <m:sSub>
          <m:sSubPr>
            <m:ctrlPr>
              <w:rPr>
                <w:rFonts w:ascii="Cambria Math" w:hAnsi="Cambria Math"/>
                <w:i/>
              </w:rPr>
            </m:ctrlPr>
          </m:sSubPr>
          <m:e>
            <m:r>
              <w:rPr>
                <w:rFonts w:ascii="Cambria Math" w:hAnsi="Cambria Math"/>
              </w:rPr>
              <m:t>I</m:t>
            </m:r>
          </m:e>
          <m:sub>
            <m:r>
              <m:rPr>
                <m:nor/>
              </m:rPr>
              <m:t>max</m:t>
            </m:r>
          </m:sub>
        </m:sSub>
      </m:oMath>
      <w:r w:rsidRPr="003E141A">
        <w:t xml:space="preserve"> and the final value of </w:t>
      </w:r>
      <m:oMath>
        <m:r>
          <w:rPr>
            <w:rFonts w:ascii="Cambria Math" w:hAnsi="Cambria Math"/>
          </w:rPr>
          <m:t>I(t)</m:t>
        </m:r>
      </m:oMath>
      <w:r w:rsidRPr="003E141A">
        <w:t xml:space="preserve"> for large times is given by </w:t>
      </w:r>
      <m:oMath>
        <m:sSub>
          <m:sSubPr>
            <m:ctrlPr>
              <w:rPr>
                <w:rFonts w:ascii="Cambria Math" w:hAnsi="Cambria Math"/>
                <w:i/>
              </w:rPr>
            </m:ctrlPr>
          </m:sSubPr>
          <m:e>
            <m:r>
              <w:rPr>
                <w:rFonts w:ascii="Cambria Math" w:hAnsi="Cambria Math"/>
              </w:rPr>
              <m:t>I</m:t>
            </m:r>
          </m:e>
          <m:sub>
            <m:r>
              <m:rPr>
                <m:nor/>
              </m:rPr>
              <m:t>final</m:t>
            </m:r>
          </m:sub>
        </m:sSub>
        <m:r>
          <w:rPr>
            <w:rFonts w:ascii="Cambria Math" w:hAnsi="Cambria Math"/>
          </w:rPr>
          <m:t>&gt;0</m:t>
        </m:r>
      </m:oMath>
      <w:r w:rsidRPr="003E141A">
        <w:t>.</w:t>
      </w:r>
    </w:p>
    <w:p w14:paraId="441A6E5F" w14:textId="77777777" w:rsidR="003A6A56" w:rsidRPr="003E141A" w:rsidRDefault="003A6A56" w:rsidP="003A6A56">
      <w:pPr>
        <w:spacing w:after="200" w:line="360" w:lineRule="auto"/>
        <w:jc w:val="both"/>
      </w:pPr>
      <w:r w:rsidRPr="003E141A">
        <w:t>The double-sigmoidal model can be written 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3"/>
        <w:gridCol w:w="7514"/>
        <w:gridCol w:w="603"/>
      </w:tblGrid>
      <w:tr w:rsidR="003A6A56" w:rsidRPr="003E141A" w14:paraId="4E4D8C8C" w14:textId="77777777" w:rsidTr="003865BA">
        <w:trPr>
          <w:trHeight w:val="963"/>
        </w:trPr>
        <w:tc>
          <w:tcPr>
            <w:tcW w:w="558" w:type="dxa"/>
          </w:tcPr>
          <w:p w14:paraId="4508FBCB" w14:textId="77777777" w:rsidR="003A6A56" w:rsidRPr="003E141A" w:rsidRDefault="003A6A56" w:rsidP="00E2360D">
            <w:pPr>
              <w:spacing w:after="200" w:line="360" w:lineRule="auto"/>
              <w:jc w:val="both"/>
            </w:pPr>
          </w:p>
        </w:tc>
        <w:tc>
          <w:tcPr>
            <w:tcW w:w="7740" w:type="dxa"/>
            <w:vAlign w:val="center"/>
          </w:tcPr>
          <w:p w14:paraId="04B066F4" w14:textId="0D2DB2F2" w:rsidR="003A6A56" w:rsidRPr="003E141A" w:rsidRDefault="003A6A56" w:rsidP="003865BA">
            <w:pPr>
              <w:spacing w:after="200" w:line="360" w:lineRule="auto"/>
              <w:jc w:val="both"/>
            </w:pPr>
            <m:oMathPara>
              <m:oMath>
                <m:r>
                  <w:rPr>
                    <w:rFonts w:ascii="Cambria Math" w:hAnsi="Cambria Math"/>
                  </w:rPr>
                  <m:t>I(t)=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f</m:t>
                              </m:r>
                            </m:e>
                            <m:sub>
                              <m:r>
                                <m:rPr>
                                  <m:nor/>
                                </m:rPr>
                                <m:t>dsig</m:t>
                              </m:r>
                            </m:sub>
                          </m:sSub>
                          <m:r>
                            <w:rPr>
                              <w:rFonts w:ascii="Cambria Math" w:hAnsi="Cambria Math"/>
                            </w:rPr>
                            <m:t>(t)</m:t>
                          </m:r>
                        </m:e>
                      </m:mr>
                      <m:mr>
                        <m:e>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f</m:t>
                              </m:r>
                            </m:e>
                            <m:sub>
                              <m:r>
                                <m:rPr>
                                  <m:nor/>
                                </m:rPr>
                                <m:t>dsig</m:t>
                              </m:r>
                            </m:sub>
                          </m:sSub>
                          <m:d>
                            <m:dPr>
                              <m:ctrlPr>
                                <w:rPr>
                                  <w:rFonts w:ascii="Cambria Math" w:hAnsi="Cambria Math"/>
                                  <w:i/>
                                </w:rPr>
                              </m:ctrlPr>
                            </m:dPr>
                            <m:e>
                              <m:r>
                                <w:rPr>
                                  <w:rFonts w:ascii="Cambria Math" w:hAnsi="Cambria Math"/>
                                </w:rPr>
                                <m:t>t</m:t>
                              </m:r>
                            </m:e>
                          </m:d>
                          <m:r>
                            <w:rPr>
                              <w:rFonts w:ascii="Cambria Math" w:hAnsi="Cambria Math"/>
                            </w:rPr>
                            <m:t xml:space="preserve"> + </m:t>
                          </m:r>
                          <m:sSub>
                            <m:sSubPr>
                              <m:ctrlPr>
                                <w:rPr>
                                  <w:rFonts w:ascii="Cambria Math" w:hAnsi="Cambria Math"/>
                                  <w:i/>
                                </w:rPr>
                              </m:ctrlPr>
                            </m:sSubPr>
                            <m:e>
                              <m:r>
                                <w:rPr>
                                  <w:rFonts w:ascii="Cambria Math" w:hAnsi="Cambria Math"/>
                                </w:rPr>
                                <m:t>I</m:t>
                              </m:r>
                            </m:e>
                            <m:sub>
                              <m:r>
                                <m:rPr>
                                  <m:nor/>
                                </m:rPr>
                                <m:t>final</m:t>
                              </m:r>
                            </m:sub>
                          </m:sSub>
                        </m:e>
                      </m:mr>
                    </m:m>
                  </m:e>
                </m:d>
                <m:r>
                  <w:rPr>
                    <w:rFonts w:ascii="Cambria Math" w:hAnsi="Cambria Math"/>
                  </w:rPr>
                  <m:t xml:space="preserve">        </m:t>
                </m:r>
                <m:m>
                  <m:mPr>
                    <m:cGp m:val="8"/>
                    <m:mcs>
                      <m:mc>
                        <m:mcPr>
                          <m:count m:val="1"/>
                          <m:mcJc m:val="left"/>
                        </m:mcPr>
                      </m:mc>
                    </m:mcs>
                    <m:ctrlPr>
                      <w:rPr>
                        <w:rFonts w:ascii="Cambria Math" w:hAnsi="Cambria Math"/>
                        <w:i/>
                      </w:rPr>
                    </m:ctrlPr>
                  </m:mPr>
                  <m:mr>
                    <m:e>
                      <m:r>
                        <m:rPr>
                          <m:nor/>
                        </m:rPr>
                        <m:t>if</m:t>
                      </m:r>
                      <m:r>
                        <w:rPr>
                          <w:rFonts w:ascii="Cambria Math" w:hAnsi="Cambria Math"/>
                        </w:rPr>
                        <m:t xml:space="preserve"> t&lt;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 xml:space="preserve"> </m:t>
                      </m:r>
                      <m:d>
                        <m:dPr>
                          <m:ctrlPr>
                            <w:rPr>
                              <w:rFonts w:ascii="Cambria Math" w:hAnsi="Cambria Math"/>
                              <w:i/>
                            </w:rPr>
                          </m:ctrlPr>
                        </m:dPr>
                        <m:e>
                          <m:r>
                            <m:rPr>
                              <m:nor/>
                            </m:rPr>
                            <m:t>infection phase</m:t>
                          </m:r>
                        </m:e>
                      </m:d>
                      <m:r>
                        <w:rPr>
                          <w:rFonts w:ascii="Cambria Math" w:hAnsi="Cambria Math"/>
                        </w:rPr>
                        <m:t>,</m:t>
                      </m:r>
                    </m:e>
                  </m:mr>
                  <m:mr>
                    <m:e>
                      <m:r>
                        <m:rPr>
                          <m:nor/>
                        </m:rPr>
                        <m:t>if</m:t>
                      </m:r>
                      <m:r>
                        <w:rPr>
                          <w:rFonts w:ascii="Cambria Math" w:hAnsi="Cambria Math"/>
                        </w:rPr>
                        <m:t xml:space="preserve"> t&gt;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 xml:space="preserve"> </m:t>
                      </m:r>
                      <m:d>
                        <m:dPr>
                          <m:ctrlPr>
                            <w:rPr>
                              <w:rFonts w:ascii="Cambria Math" w:hAnsi="Cambria Math"/>
                              <w:i/>
                            </w:rPr>
                          </m:ctrlPr>
                        </m:dPr>
                        <m:e>
                          <m:r>
                            <m:rPr>
                              <m:nor/>
                            </m:rPr>
                            <m:t>lysis phase</m:t>
                          </m:r>
                        </m:e>
                      </m:d>
                      <m:r>
                        <w:rPr>
                          <w:rFonts w:ascii="Cambria Math" w:hAnsi="Cambria Math"/>
                        </w:rPr>
                        <m:t>,</m:t>
                      </m:r>
                    </m:e>
                  </m:mr>
                </m:m>
              </m:oMath>
            </m:oMathPara>
          </w:p>
        </w:tc>
        <w:tc>
          <w:tcPr>
            <w:tcW w:w="558" w:type="dxa"/>
            <w:vAlign w:val="center"/>
          </w:tcPr>
          <w:p w14:paraId="7E6A47B3" w14:textId="77777777" w:rsidR="003A6A56" w:rsidRPr="003E141A" w:rsidRDefault="003A6A56" w:rsidP="00E2360D">
            <w:pPr>
              <w:spacing w:after="200" w:line="360" w:lineRule="auto"/>
              <w:jc w:val="both"/>
            </w:pPr>
            <w:r w:rsidRPr="003E141A">
              <w:t>(3a)</w:t>
            </w:r>
          </w:p>
        </w:tc>
      </w:tr>
    </w:tbl>
    <w:p w14:paraId="1015ADB4" w14:textId="77777777" w:rsidR="003A6A56" w:rsidRPr="00964D8C" w:rsidRDefault="003A6A56" w:rsidP="003A6A56">
      <w:pPr>
        <w:spacing w:after="200" w:line="360" w:lineRule="auto"/>
        <w:jc w:val="both"/>
      </w:pPr>
      <w:r w:rsidRPr="00964D8C">
        <w:t>Where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7"/>
        <w:gridCol w:w="7487"/>
        <w:gridCol w:w="616"/>
      </w:tblGrid>
      <w:tr w:rsidR="003A6A56" w:rsidRPr="003E141A" w14:paraId="2ADFEF14" w14:textId="77777777" w:rsidTr="00E2360D">
        <w:tc>
          <w:tcPr>
            <w:tcW w:w="551" w:type="dxa"/>
          </w:tcPr>
          <w:p w14:paraId="2AB599E0" w14:textId="77777777" w:rsidR="003A6A56" w:rsidRPr="003E141A" w:rsidRDefault="003A6A56" w:rsidP="00E2360D">
            <w:pPr>
              <w:spacing w:after="200" w:line="360" w:lineRule="auto"/>
              <w:jc w:val="both"/>
            </w:pPr>
          </w:p>
        </w:tc>
        <w:tc>
          <w:tcPr>
            <w:tcW w:w="7689" w:type="dxa"/>
            <w:vAlign w:val="center"/>
          </w:tcPr>
          <w:p w14:paraId="13DCE4CB" w14:textId="24DA1F7E" w:rsidR="003A6A56" w:rsidRPr="00964D8C" w:rsidRDefault="0097469C" w:rsidP="003865BA">
            <w:pPr>
              <w:spacing w:after="200" w:line="360" w:lineRule="auto"/>
              <w:jc w:val="both"/>
            </w:pPr>
            <m:oMathPara>
              <m:oMath>
                <m:sSub>
                  <m:sSubPr>
                    <m:ctrlPr>
                      <w:rPr>
                        <w:rFonts w:ascii="Cambria Math" w:hAnsi="Cambria Math"/>
                        <w:i/>
                      </w:rPr>
                    </m:ctrlPr>
                  </m:sSubPr>
                  <m:e>
                    <m:r>
                      <w:rPr>
                        <w:rFonts w:ascii="Cambria Math" w:hAnsi="Cambria Math"/>
                      </w:rPr>
                      <m:t>f</m:t>
                    </m:r>
                  </m:e>
                  <m:sub>
                    <m:r>
                      <m:rPr>
                        <m:nor/>
                      </m:rPr>
                      <m:t>dsig</m:t>
                    </m:r>
                  </m:sub>
                </m:sSub>
                <m:d>
                  <m:dPr>
                    <m:ctrlPr>
                      <w:rPr>
                        <w:rFonts w:ascii="Cambria Math" w:hAnsi="Cambria Math"/>
                        <w:i/>
                      </w:rPr>
                    </m:ctrlPr>
                  </m:dPr>
                  <m:e>
                    <m:r>
                      <w:rPr>
                        <w:rFonts w:ascii="Cambria Math" w:hAnsi="Cambria Math"/>
                      </w:rPr>
                      <m:t>t</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m:t>
                    </m:r>
                    <m:r>
                      <m:rPr>
                        <m:sty m:val="p"/>
                      </m:rPr>
                      <w:rPr>
                        <w:rFonts w:ascii="Cambria Math" w:hAnsi="Cambria Math"/>
                      </w:rPr>
                      <m:t>exp⁡</m:t>
                    </m:r>
                    <m:r>
                      <w:rPr>
                        <w:rFonts w:ascii="Cambria Math" w:hAnsi="Cambria Math"/>
                      </w:rPr>
                      <m:t>[-</m:t>
                    </m:r>
                    <m:sSubSup>
                      <m:sSubSupPr>
                        <m:ctrlPr>
                          <w:rPr>
                            <w:rFonts w:ascii="Cambria Math" w:hAnsi="Cambria Math"/>
                            <w:i/>
                          </w:rPr>
                        </m:ctrlPr>
                      </m:sSubSupPr>
                      <m:e>
                        <m:r>
                          <w:rPr>
                            <w:rFonts w:ascii="Cambria Math" w:hAnsi="Cambria Math"/>
                          </w:rPr>
                          <m:t>a</m:t>
                        </m:r>
                      </m:e>
                      <m:sub>
                        <m:r>
                          <w:rPr>
                            <w:rFonts w:ascii="Cambria Math" w:hAnsi="Cambria Math"/>
                          </w:rPr>
                          <m:t>1</m:t>
                        </m:r>
                      </m:sub>
                      <m:sup>
                        <m:r>
                          <w:rPr>
                            <w:rFonts w:ascii="Cambria Math" w:hAnsi="Cambria Math"/>
                          </w:rPr>
                          <m:t>'</m:t>
                        </m:r>
                      </m:sup>
                    </m:sSubSup>
                    <m:d>
                      <m:dPr>
                        <m:ctrlPr>
                          <w:rPr>
                            <w:rFonts w:ascii="Cambria Math" w:hAnsi="Cambria Math"/>
                            <w:i/>
                          </w:rPr>
                        </m:ctrlPr>
                      </m:dPr>
                      <m:e>
                        <m:r>
                          <w:rPr>
                            <w:rFonts w:ascii="Cambria Math" w:hAnsi="Cambria Math"/>
                          </w:rPr>
                          <m:t>t-</m:t>
                        </m:r>
                        <m:sSubSup>
                          <m:sSubSupPr>
                            <m:ctrlPr>
                              <w:rPr>
                                <w:rFonts w:ascii="Cambria Math" w:hAnsi="Cambria Math"/>
                                <w:i/>
                              </w:rPr>
                            </m:ctrlPr>
                          </m:sSubSupPr>
                          <m:e>
                            <m:r>
                              <w:rPr>
                                <w:rFonts w:ascii="Cambria Math" w:hAnsi="Cambria Math"/>
                              </w:rPr>
                              <m:t>t</m:t>
                            </m:r>
                          </m:e>
                          <m:sub>
                            <m:r>
                              <m:rPr>
                                <m:nor/>
                              </m:rPr>
                              <m:t>mid</m:t>
                            </m:r>
                          </m:sub>
                          <m:sup>
                            <m:r>
                              <w:rPr>
                                <w:rFonts w:ascii="Cambria Math" w:hAnsi="Cambria Math"/>
                              </w:rPr>
                              <m:t>'</m:t>
                            </m:r>
                          </m:sup>
                        </m:sSubSup>
                      </m:e>
                    </m:d>
                    <m:r>
                      <w:rPr>
                        <w:rFonts w:ascii="Cambria Math" w:hAnsi="Cambria Math"/>
                      </w:rPr>
                      <m:t>]</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m:t>
                    </m:r>
                    <m:r>
                      <m:rPr>
                        <m:sty m:val="p"/>
                      </m:rPr>
                      <w:rPr>
                        <w:rFonts w:ascii="Cambria Math" w:hAnsi="Cambria Math"/>
                      </w:rPr>
                      <m:t>exp⁡</m:t>
                    </m:r>
                    <m:r>
                      <w:rPr>
                        <w:rFonts w:ascii="Cambria Math" w:hAnsi="Cambria Math"/>
                      </w:rPr>
                      <m:t>[</m:t>
                    </m:r>
                    <m:sSubSup>
                      <m:sSubSupPr>
                        <m:ctrlPr>
                          <w:rPr>
                            <w:rFonts w:ascii="Cambria Math" w:hAnsi="Cambria Math"/>
                            <w:i/>
                          </w:rPr>
                        </m:ctrlPr>
                      </m:sSubSupPr>
                      <m:e>
                        <m:r>
                          <w:rPr>
                            <w:rFonts w:ascii="Cambria Math" w:hAnsi="Cambria Math"/>
                          </w:rPr>
                          <m:t>a</m:t>
                        </m:r>
                      </m:e>
                      <m:sub>
                        <m:r>
                          <w:rPr>
                            <w:rFonts w:ascii="Cambria Math" w:hAnsi="Cambria Math"/>
                          </w:rPr>
                          <m:t>2</m:t>
                        </m:r>
                      </m:sub>
                      <m:sup>
                        <m:r>
                          <w:rPr>
                            <w:rFonts w:ascii="Cambria Math" w:hAnsi="Cambria Math"/>
                          </w:rPr>
                          <m:t>'</m:t>
                        </m:r>
                      </m:sup>
                    </m:sSubSup>
                    <m:d>
                      <m:dPr>
                        <m:ctrlPr>
                          <w:rPr>
                            <w:rFonts w:ascii="Cambria Math" w:hAnsi="Cambria Math"/>
                            <w:i/>
                          </w:rPr>
                        </m:ctrlPr>
                      </m:dPr>
                      <m:e>
                        <m:r>
                          <w:rPr>
                            <w:rFonts w:ascii="Cambria Math" w:hAnsi="Cambria Math"/>
                          </w:rPr>
                          <m:t>t-</m:t>
                        </m:r>
                        <m:sSubSup>
                          <m:sSubSupPr>
                            <m:ctrlPr>
                              <w:rPr>
                                <w:rFonts w:ascii="Cambria Math" w:hAnsi="Cambria Math"/>
                                <w:i/>
                              </w:rPr>
                            </m:ctrlPr>
                          </m:sSubSupPr>
                          <m:e>
                            <m:r>
                              <w:rPr>
                                <w:rFonts w:ascii="Cambria Math" w:hAnsi="Cambria Math"/>
                              </w:rPr>
                              <m:t>t</m:t>
                            </m:r>
                          </m:e>
                          <m:sub>
                            <m:r>
                              <m:rPr>
                                <m:nor/>
                              </m:rPr>
                              <m:t>mid2</m:t>
                            </m:r>
                          </m:sub>
                          <m:sup>
                            <m:r>
                              <w:rPr>
                                <w:rFonts w:ascii="Cambria Math" w:hAnsi="Cambria Math"/>
                              </w:rPr>
                              <m:t>'</m:t>
                            </m:r>
                          </m:sup>
                        </m:sSubSup>
                      </m:e>
                    </m:d>
                    <m:r>
                      <w:rPr>
                        <w:rFonts w:ascii="Cambria Math" w:hAnsi="Cambria Math"/>
                      </w:rPr>
                      <m:t>]</m:t>
                    </m:r>
                  </m:den>
                </m:f>
                <m:r>
                  <w:rPr>
                    <w:rFonts w:ascii="Cambria Math" w:hAnsi="Cambria Math"/>
                  </w:rPr>
                  <m:t xml:space="preserve"> ,</m:t>
                </m:r>
              </m:oMath>
            </m:oMathPara>
          </w:p>
        </w:tc>
        <w:tc>
          <w:tcPr>
            <w:tcW w:w="616" w:type="dxa"/>
            <w:vAlign w:val="center"/>
          </w:tcPr>
          <w:p w14:paraId="1C41FEFD" w14:textId="77777777" w:rsidR="003A6A56" w:rsidRPr="003E141A" w:rsidRDefault="003A6A56" w:rsidP="00E2360D">
            <w:pPr>
              <w:spacing w:after="200" w:line="360" w:lineRule="auto"/>
              <w:jc w:val="both"/>
            </w:pPr>
            <w:r w:rsidRPr="003E141A">
              <w:t>(3b)</w:t>
            </w:r>
          </w:p>
        </w:tc>
      </w:tr>
      <w:tr w:rsidR="003A6A56" w:rsidRPr="003E141A" w14:paraId="257FE4F5" w14:textId="77777777" w:rsidTr="00E2360D">
        <w:tc>
          <w:tcPr>
            <w:tcW w:w="551" w:type="dxa"/>
          </w:tcPr>
          <w:p w14:paraId="6BE38A76" w14:textId="77777777" w:rsidR="003A6A56" w:rsidRPr="00964D8C" w:rsidRDefault="003A6A56" w:rsidP="00E2360D">
            <w:pPr>
              <w:spacing w:after="200" w:line="360" w:lineRule="auto"/>
              <w:jc w:val="both"/>
            </w:pPr>
          </w:p>
        </w:tc>
        <w:tc>
          <w:tcPr>
            <w:tcW w:w="7689" w:type="dxa"/>
            <w:vAlign w:val="center"/>
          </w:tcPr>
          <w:p w14:paraId="1343B38D" w14:textId="77777777" w:rsidR="003A6A56" w:rsidRPr="00964D8C" w:rsidRDefault="0097469C" w:rsidP="00E2360D">
            <w:pPr>
              <w:spacing w:after="200" w:line="360" w:lineRule="auto"/>
              <w:jc w:val="both"/>
            </w:pPr>
            <m:oMathPara>
              <m:oMath>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m:t>
                </m:r>
                <m:r>
                  <m:rPr>
                    <m:nor/>
                  </m:rPr>
                  <m:t>arg max</m:t>
                </m:r>
                <m:r>
                  <w:rPr>
                    <w:rFonts w:ascii="Cambria Math" w:hAnsi="Cambria Math"/>
                  </w:rPr>
                  <m:t xml:space="preserve"> </m:t>
                </m:r>
                <m:sSub>
                  <m:sSubPr>
                    <m:ctrlPr>
                      <w:rPr>
                        <w:rFonts w:ascii="Cambria Math" w:hAnsi="Cambria Math"/>
                        <w:i/>
                      </w:rPr>
                    </m:ctrlPr>
                  </m:sSubPr>
                  <m:e>
                    <m:r>
                      <w:rPr>
                        <w:rFonts w:ascii="Cambria Math" w:hAnsi="Cambria Math"/>
                      </w:rPr>
                      <m:t>f</m:t>
                    </m:r>
                  </m:e>
                  <m:sub>
                    <m:r>
                      <m:rPr>
                        <m:nor/>
                      </m:rPr>
                      <m:t>dsig</m:t>
                    </m:r>
                  </m:sub>
                </m:sSub>
                <m:d>
                  <m:dPr>
                    <m:ctrlPr>
                      <w:rPr>
                        <w:rFonts w:ascii="Cambria Math" w:hAnsi="Cambria Math"/>
                        <w:i/>
                      </w:rPr>
                    </m:ctrlPr>
                  </m:dPr>
                  <m:e>
                    <m:r>
                      <w:rPr>
                        <w:rFonts w:ascii="Cambria Math" w:hAnsi="Cambria Math"/>
                      </w:rPr>
                      <m:t>t</m:t>
                    </m:r>
                  </m:e>
                </m:d>
                <m:r>
                  <w:rPr>
                    <w:rFonts w:ascii="Cambria Math" w:hAnsi="Cambria Math"/>
                  </w:rPr>
                  <m:t>,</m:t>
                </m:r>
              </m:oMath>
            </m:oMathPara>
          </w:p>
        </w:tc>
        <w:tc>
          <w:tcPr>
            <w:tcW w:w="616" w:type="dxa"/>
            <w:vAlign w:val="center"/>
          </w:tcPr>
          <w:p w14:paraId="274BE43E" w14:textId="77777777" w:rsidR="003A6A56" w:rsidRPr="003E141A" w:rsidRDefault="003A6A56" w:rsidP="00E2360D">
            <w:pPr>
              <w:spacing w:after="200" w:line="360" w:lineRule="auto"/>
              <w:jc w:val="both"/>
            </w:pPr>
            <w:r w:rsidRPr="003E141A">
              <w:t>(3c)</w:t>
            </w:r>
          </w:p>
        </w:tc>
      </w:tr>
      <w:tr w:rsidR="003A6A56" w:rsidRPr="003E141A" w14:paraId="7821990D" w14:textId="77777777" w:rsidTr="00E2360D">
        <w:tc>
          <w:tcPr>
            <w:tcW w:w="551" w:type="dxa"/>
          </w:tcPr>
          <w:p w14:paraId="367F5AF4" w14:textId="77777777" w:rsidR="003A6A56" w:rsidRPr="00964D8C" w:rsidRDefault="003A6A56" w:rsidP="00E2360D">
            <w:pPr>
              <w:spacing w:after="200" w:line="360" w:lineRule="auto"/>
              <w:jc w:val="both"/>
            </w:pPr>
          </w:p>
        </w:tc>
        <w:tc>
          <w:tcPr>
            <w:tcW w:w="7689" w:type="dxa"/>
            <w:vAlign w:val="center"/>
          </w:tcPr>
          <w:p w14:paraId="4ED11536" w14:textId="77777777" w:rsidR="003A6A56" w:rsidRPr="00964D8C" w:rsidRDefault="0097469C" w:rsidP="00E2360D">
            <w:pPr>
              <w:spacing w:after="200" w:line="360" w:lineRule="auto"/>
              <w:jc w:val="both"/>
            </w:pPr>
            <m:oMathPara>
              <m:oMath>
                <m:sSub>
                  <m:sSubPr>
                    <m:ctrlPr>
                      <w:rPr>
                        <w:rFonts w:ascii="Cambria Math" w:hAnsi="Cambria Math"/>
                        <w:i/>
                      </w:rPr>
                    </m:ctrlPr>
                  </m:sSubPr>
                  <m:e>
                    <m:r>
                      <w:rPr>
                        <w:rFonts w:ascii="Cambria Math" w:hAnsi="Cambria Math"/>
                      </w:rPr>
                      <m:t>f</m:t>
                    </m:r>
                  </m:e>
                  <m:sub>
                    <m:r>
                      <m:rPr>
                        <m:nor/>
                      </m:rPr>
                      <m:t>max</m:t>
                    </m:r>
                  </m:sub>
                </m:sSub>
                <m:r>
                  <w:rPr>
                    <w:rFonts w:ascii="Cambria Math" w:hAnsi="Cambria Math"/>
                  </w:rPr>
                  <m:t>=</m:t>
                </m:r>
                <m:sSub>
                  <m:sSubPr>
                    <m:ctrlPr>
                      <w:rPr>
                        <w:rFonts w:ascii="Cambria Math" w:hAnsi="Cambria Math"/>
                        <w:i/>
                      </w:rPr>
                    </m:ctrlPr>
                  </m:sSubPr>
                  <m:e>
                    <m:r>
                      <w:rPr>
                        <w:rFonts w:ascii="Cambria Math" w:hAnsi="Cambria Math"/>
                      </w:rPr>
                      <m:t>f</m:t>
                    </m:r>
                  </m:e>
                  <m:sub>
                    <m:r>
                      <m:rPr>
                        <m:nor/>
                      </m:rPr>
                      <m:t>dsig</m:t>
                    </m:r>
                  </m:sub>
                </m:sSub>
                <m:d>
                  <m:dPr>
                    <m:ctrlPr>
                      <w:rPr>
                        <w:rFonts w:ascii="Cambria Math" w:hAnsi="Cambria Math"/>
                        <w:i/>
                      </w:rPr>
                    </m:ctrlPr>
                  </m:dPr>
                  <m:e>
                    <m:sSup>
                      <m:sSupPr>
                        <m:ctrlPr>
                          <w:rPr>
                            <w:rFonts w:ascii="Cambria Math" w:hAnsi="Cambria Math"/>
                            <w:i/>
                          </w:rPr>
                        </m:ctrlPr>
                      </m:sSupPr>
                      <m:e>
                        <m:r>
                          <w:rPr>
                            <w:rFonts w:ascii="Cambria Math" w:hAnsi="Cambria Math"/>
                          </w:rPr>
                          <m:t>t</m:t>
                        </m:r>
                      </m:e>
                      <m:sup>
                        <m:r>
                          <w:rPr>
                            <w:rFonts w:ascii="Cambria Math" w:hAnsi="Cambria Math"/>
                          </w:rPr>
                          <m:t>*</m:t>
                        </m:r>
                      </m:sup>
                    </m:sSup>
                  </m:e>
                </m:d>
                <m:r>
                  <w:rPr>
                    <w:rFonts w:ascii="Cambria Math" w:hAnsi="Cambria Math"/>
                  </w:rPr>
                  <m:t>,</m:t>
                </m:r>
              </m:oMath>
            </m:oMathPara>
          </w:p>
        </w:tc>
        <w:tc>
          <w:tcPr>
            <w:tcW w:w="616" w:type="dxa"/>
            <w:vAlign w:val="center"/>
          </w:tcPr>
          <w:p w14:paraId="462798E6" w14:textId="77777777" w:rsidR="003A6A56" w:rsidRPr="003E141A" w:rsidRDefault="003A6A56" w:rsidP="00E2360D">
            <w:pPr>
              <w:spacing w:after="200" w:line="360" w:lineRule="auto"/>
              <w:jc w:val="both"/>
            </w:pPr>
            <w:r w:rsidRPr="003E141A">
              <w:t>(3d)</w:t>
            </w:r>
          </w:p>
        </w:tc>
      </w:tr>
      <w:tr w:rsidR="003A6A56" w:rsidRPr="003E141A" w14:paraId="60B35B50" w14:textId="77777777" w:rsidTr="00E2360D">
        <w:tc>
          <w:tcPr>
            <w:tcW w:w="551" w:type="dxa"/>
          </w:tcPr>
          <w:p w14:paraId="3BF97E56" w14:textId="77777777" w:rsidR="003A6A56" w:rsidRPr="00964D8C" w:rsidRDefault="003A6A56" w:rsidP="00E2360D">
            <w:pPr>
              <w:spacing w:after="200" w:line="360" w:lineRule="auto"/>
              <w:jc w:val="both"/>
            </w:pPr>
          </w:p>
        </w:tc>
        <w:tc>
          <w:tcPr>
            <w:tcW w:w="7689" w:type="dxa"/>
            <w:vAlign w:val="center"/>
          </w:tcPr>
          <w:p w14:paraId="6D707165" w14:textId="1A02FE17" w:rsidR="003A6A56" w:rsidRPr="003E141A" w:rsidRDefault="0097469C" w:rsidP="00E2360D">
            <w:pPr>
              <w:spacing w:after="200" w:line="360" w:lineRule="auto"/>
              <w:jc w:val="both"/>
            </w:pPr>
            <m:oMath>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I</m:t>
                  </m:r>
                </m:e>
                <m:sub>
                  <m:r>
                    <m:rPr>
                      <m:nor/>
                    </m:rPr>
                    <w:rPr>
                      <w:i/>
                    </w:rPr>
                    <m:t>max</m:t>
                  </m:r>
                </m:sub>
              </m:sSub>
              <m:r>
                <w:rPr>
                  <w:rFonts w:ascii="Cambria Math" w:hAnsi="Cambria Math"/>
                </w:rPr>
                <m:t xml:space="preserve"> / </m:t>
              </m:r>
              <m:sSub>
                <m:sSubPr>
                  <m:ctrlPr>
                    <w:rPr>
                      <w:rFonts w:ascii="Cambria Math" w:hAnsi="Cambria Math"/>
                      <w:i/>
                    </w:rPr>
                  </m:ctrlPr>
                </m:sSubPr>
                <m:e>
                  <m:r>
                    <w:rPr>
                      <w:rFonts w:ascii="Cambria Math" w:hAnsi="Cambria Math"/>
                    </w:rPr>
                    <m:t>f</m:t>
                  </m:r>
                </m:e>
                <m:sub>
                  <m:r>
                    <m:rPr>
                      <m:nor/>
                    </m:rPr>
                    <w:rPr>
                      <w:i/>
                    </w:rPr>
                    <m:t>max</m:t>
                  </m:r>
                </m:sub>
              </m:sSub>
            </m:oMath>
            <w:r w:rsidR="003A6A56" w:rsidRPr="003E141A">
              <w:rPr>
                <w:i/>
              </w:rPr>
              <w:t xml:space="preserve"> </w:t>
            </w:r>
            <w:r w:rsidR="003A6A56" w:rsidRPr="003E141A">
              <w:t>,</w:t>
            </w:r>
          </w:p>
        </w:tc>
        <w:tc>
          <w:tcPr>
            <w:tcW w:w="616" w:type="dxa"/>
            <w:vAlign w:val="center"/>
          </w:tcPr>
          <w:p w14:paraId="0DBB2CD3" w14:textId="77777777" w:rsidR="003A6A56" w:rsidRPr="003E141A" w:rsidRDefault="003A6A56" w:rsidP="00E2360D">
            <w:pPr>
              <w:spacing w:after="200" w:line="360" w:lineRule="auto"/>
              <w:jc w:val="both"/>
            </w:pPr>
            <w:r w:rsidRPr="003E141A">
              <w:t>(3e)</w:t>
            </w:r>
          </w:p>
        </w:tc>
      </w:tr>
      <w:tr w:rsidR="003A6A56" w:rsidRPr="003E141A" w14:paraId="325A6F95" w14:textId="77777777" w:rsidTr="00E2360D">
        <w:tc>
          <w:tcPr>
            <w:tcW w:w="551" w:type="dxa"/>
          </w:tcPr>
          <w:p w14:paraId="5BC302E6" w14:textId="77777777" w:rsidR="003A6A56" w:rsidRPr="00964D8C" w:rsidRDefault="003A6A56" w:rsidP="00E2360D">
            <w:pPr>
              <w:spacing w:after="200" w:line="360" w:lineRule="auto"/>
              <w:jc w:val="both"/>
            </w:pPr>
          </w:p>
        </w:tc>
        <w:tc>
          <w:tcPr>
            <w:tcW w:w="7689" w:type="dxa"/>
            <w:vAlign w:val="center"/>
          </w:tcPr>
          <w:p w14:paraId="63530E8A" w14:textId="08AE38CB" w:rsidR="003A6A56" w:rsidRPr="003E141A" w:rsidRDefault="0097469C" w:rsidP="00E2360D">
            <w:pPr>
              <w:spacing w:after="200" w:line="360" w:lineRule="auto"/>
              <w:jc w:val="both"/>
            </w:pPr>
            <m:oMath>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(I</m:t>
                  </m:r>
                </m:e>
                <m:sub>
                  <m:r>
                    <m:rPr>
                      <m:nor/>
                    </m:rPr>
                    <m:t>max</m:t>
                  </m:r>
                </m:sub>
              </m:sSub>
              <m:r>
                <w:rPr>
                  <w:rFonts w:ascii="Cambria Math" w:hAnsi="Cambria Math"/>
                </w:rPr>
                <m:t>-</m:t>
              </m:r>
              <m:sSub>
                <m:sSubPr>
                  <m:ctrlPr>
                    <w:rPr>
                      <w:rFonts w:ascii="Cambria Math" w:hAnsi="Cambria Math"/>
                      <w:i/>
                    </w:rPr>
                  </m:ctrlPr>
                </m:sSubPr>
                <m:e>
                  <m:r>
                    <w:rPr>
                      <w:rFonts w:ascii="Cambria Math" w:hAnsi="Cambria Math"/>
                    </w:rPr>
                    <m:t>I</m:t>
                  </m:r>
                </m:e>
                <m:sub>
                  <m:r>
                    <m:rPr>
                      <m:nor/>
                    </m:rPr>
                    <m:t>final</m:t>
                  </m:r>
                </m:sub>
              </m:sSub>
              <m:r>
                <w:rPr>
                  <w:rFonts w:ascii="Cambria Math" w:hAnsi="Cambria Math"/>
                </w:rPr>
                <m:t xml:space="preserve">) / </m:t>
              </m:r>
              <m:sSub>
                <m:sSubPr>
                  <m:ctrlPr>
                    <w:rPr>
                      <w:rFonts w:ascii="Cambria Math" w:hAnsi="Cambria Math"/>
                      <w:i/>
                    </w:rPr>
                  </m:ctrlPr>
                </m:sSubPr>
                <m:e>
                  <m:r>
                    <w:rPr>
                      <w:rFonts w:ascii="Cambria Math" w:hAnsi="Cambria Math"/>
                    </w:rPr>
                    <m:t>f</m:t>
                  </m:r>
                </m:e>
                <m:sub>
                  <m:r>
                    <m:rPr>
                      <m:nor/>
                    </m:rPr>
                    <m:t>max</m:t>
                  </m:r>
                </m:sub>
              </m:sSub>
            </m:oMath>
            <w:r w:rsidR="003A6A56" w:rsidRPr="003E141A">
              <w:t>.</w:t>
            </w:r>
          </w:p>
        </w:tc>
        <w:tc>
          <w:tcPr>
            <w:tcW w:w="616" w:type="dxa"/>
            <w:vAlign w:val="center"/>
          </w:tcPr>
          <w:p w14:paraId="0461ADEF" w14:textId="77777777" w:rsidR="003A6A56" w:rsidRPr="003E141A" w:rsidRDefault="003A6A56" w:rsidP="00E2360D">
            <w:pPr>
              <w:spacing w:after="200" w:line="360" w:lineRule="auto"/>
              <w:jc w:val="both"/>
            </w:pPr>
            <w:r w:rsidRPr="003E141A">
              <w:t>(3f)</w:t>
            </w:r>
          </w:p>
        </w:tc>
      </w:tr>
    </w:tbl>
    <w:p w14:paraId="52778517" w14:textId="1AE5D187" w:rsidR="003A6A56" w:rsidRPr="003E141A" w:rsidRDefault="003A6A56" w:rsidP="003A6A56">
      <w:pPr>
        <w:spacing w:after="200" w:line="360" w:lineRule="auto"/>
        <w:jc w:val="both"/>
      </w:pPr>
      <w:r w:rsidRPr="00964D8C">
        <w:t xml:space="preserve">The parameters </w:t>
      </w:r>
      <m:oMath>
        <m:sSubSup>
          <m:sSubSupPr>
            <m:ctrlPr>
              <w:rPr>
                <w:rFonts w:ascii="Cambria Math" w:hAnsi="Cambria Math"/>
                <w:i/>
              </w:rPr>
            </m:ctrlPr>
          </m:sSubSupPr>
          <m:e>
            <m:r>
              <w:rPr>
                <w:rFonts w:ascii="Cambria Math" w:hAnsi="Cambria Math"/>
              </w:rPr>
              <m:t>a</m:t>
            </m:r>
          </m:e>
          <m:sub>
            <m:r>
              <w:rPr>
                <w:rFonts w:ascii="Cambria Math" w:hAnsi="Cambria Math"/>
              </w:rPr>
              <m:t>1</m:t>
            </m:r>
          </m:sub>
          <m:sup>
            <m:r>
              <w:rPr>
                <w:rFonts w:ascii="Cambria Math" w:hAnsi="Cambria Math"/>
              </w:rPr>
              <m:t>'</m:t>
            </m:r>
          </m:sup>
        </m:sSubSup>
      </m:oMath>
      <w:r w:rsidRPr="003E141A">
        <w:t xml:space="preserve"> and </w:t>
      </w:r>
      <m:oMath>
        <m:sSubSup>
          <m:sSubSupPr>
            <m:ctrlPr>
              <w:rPr>
                <w:rFonts w:ascii="Cambria Math" w:hAnsi="Cambria Math"/>
                <w:i/>
              </w:rPr>
            </m:ctrlPr>
          </m:sSubSupPr>
          <m:e>
            <m:r>
              <w:rPr>
                <w:rFonts w:ascii="Cambria Math" w:hAnsi="Cambria Math"/>
              </w:rPr>
              <m:t>a</m:t>
            </m:r>
          </m:e>
          <m:sub>
            <m:r>
              <w:rPr>
                <w:rFonts w:ascii="Cambria Math" w:hAnsi="Cambria Math"/>
              </w:rPr>
              <m:t>2</m:t>
            </m:r>
          </m:sub>
          <m:sup>
            <m:r>
              <w:rPr>
                <w:rFonts w:ascii="Cambria Math" w:hAnsi="Cambria Math"/>
              </w:rPr>
              <m:t>'</m:t>
            </m:r>
          </m:sup>
        </m:sSubSup>
      </m:oMath>
      <w:r w:rsidRPr="003E141A">
        <w:t xml:space="preserve"> determine, respectively, how quickly the function </w:t>
      </w:r>
      <m:oMath>
        <m:r>
          <w:rPr>
            <w:rFonts w:ascii="Cambria Math" w:hAnsi="Cambria Math"/>
          </w:rPr>
          <m:t>I(t)</m:t>
        </m:r>
      </m:oMath>
      <w:r w:rsidRPr="003E141A">
        <w:t xml:space="preserve"> rises in the infection phase and how quickly it decays in the lysis phase. </w:t>
      </w:r>
      <w:ins w:id="10" w:author="Mehmet Umut CAGLAR" w:date="2017-07-24T17:03:00Z">
        <w:r w:rsidR="00576DBF">
          <w:t>Those parameters are related with the maximum slope</w:t>
        </w:r>
      </w:ins>
      <w:ins w:id="11" w:author="Mehmet Umut CAGLAR" w:date="2017-07-24T17:04:00Z">
        <w:r w:rsidR="00576DBF">
          <w:t xml:space="preserve"> that the model reaches at</w:t>
        </w:r>
      </w:ins>
      <w:ins w:id="12" w:author="Mehmet Umut CAGLAR" w:date="2017-07-24T17:03:00Z">
        <w:r w:rsidR="00576DBF">
          <w:t xml:space="preserve"> the midpoint but not directly represent it. </w:t>
        </w:r>
      </w:ins>
      <w:r w:rsidRPr="003E141A">
        <w:t xml:space="preserve">The time point </w:t>
      </w:r>
      <m:oMath>
        <m:sSubSup>
          <m:sSubSupPr>
            <m:ctrlPr>
              <w:rPr>
                <w:rFonts w:ascii="Cambria Math" w:hAnsi="Cambria Math"/>
                <w:i/>
              </w:rPr>
            </m:ctrlPr>
          </m:sSubSupPr>
          <m:e>
            <m:r>
              <w:rPr>
                <w:rFonts w:ascii="Cambria Math" w:hAnsi="Cambria Math"/>
              </w:rPr>
              <m:t>t</m:t>
            </m:r>
          </m:e>
          <m:sub>
            <m:r>
              <m:rPr>
                <m:nor/>
              </m:rPr>
              <m:t>mid</m:t>
            </m:r>
          </m:sub>
          <m:sup>
            <m:r>
              <w:rPr>
                <w:rFonts w:ascii="Cambria Math" w:hAnsi="Cambria Math"/>
              </w:rPr>
              <m:t>'</m:t>
            </m:r>
          </m:sup>
        </m:sSubSup>
      </m:oMath>
      <w:r w:rsidRPr="003E141A">
        <w:t xml:space="preserve"> determines (but does not exactly represent) the time at which the intensity has risen to half of its maximum, similar to the case of the simple sigmoidal model. The time point </w:t>
      </w:r>
      <m:oMath>
        <m:sSubSup>
          <m:sSubSupPr>
            <m:ctrlPr>
              <w:rPr>
                <w:rFonts w:ascii="Cambria Math" w:hAnsi="Cambria Math"/>
                <w:i/>
              </w:rPr>
            </m:ctrlPr>
          </m:sSubSupPr>
          <m:e>
            <m:r>
              <w:rPr>
                <w:rFonts w:ascii="Cambria Math" w:hAnsi="Cambria Math"/>
              </w:rPr>
              <m:t>t</m:t>
            </m:r>
          </m:e>
          <m:sub>
            <m:r>
              <m:rPr>
                <m:nor/>
              </m:rPr>
              <m:t>mid2</m:t>
            </m:r>
          </m:sub>
          <m:sup>
            <m:r>
              <w:rPr>
                <w:rFonts w:ascii="Cambria Math" w:hAnsi="Cambria Math"/>
              </w:rPr>
              <m:t>'</m:t>
            </m:r>
          </m:sup>
        </m:sSubSup>
      </m:oMath>
      <w:r w:rsidRPr="003E141A">
        <w:t xml:space="preserve"> (enforced to be larger than </w:t>
      </w:r>
      <m:oMath>
        <m:sSubSup>
          <m:sSubSupPr>
            <m:ctrlPr>
              <w:rPr>
                <w:rFonts w:ascii="Cambria Math" w:hAnsi="Cambria Math"/>
                <w:i/>
              </w:rPr>
            </m:ctrlPr>
          </m:sSubSupPr>
          <m:e>
            <m:r>
              <w:rPr>
                <w:rFonts w:ascii="Cambria Math" w:hAnsi="Cambria Math"/>
              </w:rPr>
              <m:t>t</m:t>
            </m:r>
          </m:e>
          <m:sub>
            <m:r>
              <m:rPr>
                <m:nor/>
              </m:rPr>
              <m:t>mid</m:t>
            </m:r>
          </m:sub>
          <m:sup>
            <m:r>
              <w:rPr>
                <w:rFonts w:ascii="Cambria Math" w:hAnsi="Cambria Math"/>
              </w:rPr>
              <m:t>'</m:t>
            </m:r>
          </m:sup>
        </m:sSubSup>
      </m:oMath>
      <w:r w:rsidRPr="003E141A">
        <w:t xml:space="preserve">) determines the time at which the intensity has decayed halfway from its maximum to its final value. The final value of the intensity is given by </w:t>
      </w:r>
      <m:oMath>
        <m:sSub>
          <m:sSubPr>
            <m:ctrlPr>
              <w:rPr>
                <w:rFonts w:ascii="Cambria Math" w:hAnsi="Cambria Math"/>
                <w:i/>
              </w:rPr>
            </m:ctrlPr>
          </m:sSubPr>
          <m:e>
            <m:r>
              <w:rPr>
                <w:rFonts w:ascii="Cambria Math" w:hAnsi="Cambria Math"/>
              </w:rPr>
              <m:t>I</m:t>
            </m:r>
          </m:e>
          <m:sub>
            <m:r>
              <m:rPr>
                <m:nor/>
              </m:rPr>
              <m:t>final</m:t>
            </m:r>
          </m:sub>
        </m:sSub>
      </m:oMath>
      <w:r w:rsidRPr="003E141A">
        <w:t xml:space="preserve">. The double-sigmoidal model has six independent parameters to be fit, the maximum and final intensities </w:t>
      </w:r>
      <m:oMath>
        <m:sSub>
          <m:sSubPr>
            <m:ctrlPr>
              <w:rPr>
                <w:rFonts w:ascii="Cambria Math" w:hAnsi="Cambria Math"/>
                <w:i/>
              </w:rPr>
            </m:ctrlPr>
          </m:sSubPr>
          <m:e>
            <m:r>
              <w:rPr>
                <w:rFonts w:ascii="Cambria Math" w:hAnsi="Cambria Math"/>
              </w:rPr>
              <m:t>I</m:t>
            </m:r>
          </m:e>
          <m:sub>
            <m:r>
              <m:rPr>
                <m:nor/>
              </m:rPr>
              <m:t>max</m:t>
            </m:r>
          </m:sub>
        </m:sSub>
      </m:oMath>
      <w:r w:rsidRPr="003E141A">
        <w:t xml:space="preserve"> and </w:t>
      </w:r>
      <m:oMath>
        <m:sSub>
          <m:sSubPr>
            <m:ctrlPr>
              <w:rPr>
                <w:rFonts w:ascii="Cambria Math" w:hAnsi="Cambria Math"/>
                <w:i/>
              </w:rPr>
            </m:ctrlPr>
          </m:sSubPr>
          <m:e>
            <m:r>
              <w:rPr>
                <w:rFonts w:ascii="Cambria Math" w:hAnsi="Cambria Math"/>
              </w:rPr>
              <m:t>I</m:t>
            </m:r>
          </m:e>
          <m:sub>
            <m:r>
              <m:rPr>
                <m:nor/>
              </m:rPr>
              <m:t>final</m:t>
            </m:r>
          </m:sub>
        </m:sSub>
      </m:oMath>
      <w:r w:rsidRPr="003E141A">
        <w:t xml:space="preserve">, the two time points </w:t>
      </w:r>
      <m:oMath>
        <m:sSubSup>
          <m:sSubSupPr>
            <m:ctrlPr>
              <w:rPr>
                <w:rFonts w:ascii="Cambria Math" w:hAnsi="Cambria Math"/>
                <w:i/>
              </w:rPr>
            </m:ctrlPr>
          </m:sSubSupPr>
          <m:e>
            <m:r>
              <w:rPr>
                <w:rFonts w:ascii="Cambria Math" w:hAnsi="Cambria Math"/>
              </w:rPr>
              <m:t>t</m:t>
            </m:r>
          </m:e>
          <m:sub>
            <m:r>
              <m:rPr>
                <m:nor/>
              </m:rPr>
              <m:t>mid</m:t>
            </m:r>
          </m:sub>
          <m:sup>
            <m:r>
              <w:rPr>
                <w:rFonts w:ascii="Cambria Math" w:hAnsi="Cambria Math"/>
              </w:rPr>
              <m:t>'</m:t>
            </m:r>
          </m:sup>
        </m:sSubSup>
      </m:oMath>
      <w:r w:rsidRPr="003E141A">
        <w:t xml:space="preserve"> and </w:t>
      </w:r>
      <m:oMath>
        <m:sSubSup>
          <m:sSubSupPr>
            <m:ctrlPr>
              <w:rPr>
                <w:rFonts w:ascii="Cambria Math" w:hAnsi="Cambria Math"/>
                <w:i/>
              </w:rPr>
            </m:ctrlPr>
          </m:sSubSupPr>
          <m:e>
            <m:r>
              <w:rPr>
                <w:rFonts w:ascii="Cambria Math" w:hAnsi="Cambria Math"/>
              </w:rPr>
              <m:t>t</m:t>
            </m:r>
          </m:e>
          <m:sub>
            <m:r>
              <m:rPr>
                <m:nor/>
              </m:rPr>
              <m:t>mid2</m:t>
            </m:r>
          </m:sub>
          <m:sup>
            <m:r>
              <w:rPr>
                <w:rFonts w:ascii="Cambria Math" w:hAnsi="Cambria Math"/>
              </w:rPr>
              <m:t>'</m:t>
            </m:r>
          </m:sup>
        </m:sSubSup>
      </m:oMath>
      <w:r w:rsidRPr="003E141A">
        <w:t xml:space="preserve">, and the two slope parameters </w:t>
      </w:r>
      <m:oMath>
        <m:sSubSup>
          <m:sSubSupPr>
            <m:ctrlPr>
              <w:rPr>
                <w:rFonts w:ascii="Cambria Math" w:hAnsi="Cambria Math"/>
                <w:i/>
              </w:rPr>
            </m:ctrlPr>
          </m:sSubSupPr>
          <m:e>
            <m:r>
              <w:rPr>
                <w:rFonts w:ascii="Cambria Math" w:hAnsi="Cambria Math"/>
              </w:rPr>
              <m:t>a</m:t>
            </m:r>
          </m:e>
          <m:sub>
            <m:r>
              <w:rPr>
                <w:rFonts w:ascii="Cambria Math" w:hAnsi="Cambria Math"/>
              </w:rPr>
              <m:t>1</m:t>
            </m:r>
          </m:sub>
          <m:sup>
            <m:r>
              <w:rPr>
                <w:rFonts w:ascii="Cambria Math" w:hAnsi="Cambria Math"/>
              </w:rPr>
              <m:t>'</m:t>
            </m:r>
          </m:sup>
        </m:sSubSup>
      </m:oMath>
      <w:r w:rsidRPr="003E141A">
        <w:t xml:space="preserve"> and </w:t>
      </w:r>
      <m:oMath>
        <m:sSubSup>
          <m:sSubSupPr>
            <m:ctrlPr>
              <w:rPr>
                <w:rFonts w:ascii="Cambria Math" w:hAnsi="Cambria Math"/>
                <w:i/>
              </w:rPr>
            </m:ctrlPr>
          </m:sSubSupPr>
          <m:e>
            <m:r>
              <w:rPr>
                <w:rFonts w:ascii="Cambria Math" w:hAnsi="Cambria Math"/>
              </w:rPr>
              <m:t>a</m:t>
            </m:r>
          </m:e>
          <m:sub>
            <m:r>
              <w:rPr>
                <w:rFonts w:ascii="Cambria Math" w:hAnsi="Cambria Math"/>
              </w:rPr>
              <m:t>2</m:t>
            </m:r>
          </m:sub>
          <m:sup>
            <m:r>
              <w:rPr>
                <w:rFonts w:ascii="Cambria Math" w:hAnsi="Cambria Math"/>
              </w:rPr>
              <m:t>'</m:t>
            </m:r>
          </m:sup>
        </m:sSubSup>
      </m:oMath>
      <w:r w:rsidRPr="003E141A">
        <w:t>.</w:t>
      </w:r>
    </w:p>
    <w:p w14:paraId="4E3994A7" w14:textId="798D3132" w:rsidR="003A6A56" w:rsidRPr="00257622" w:rsidRDefault="003A6A56" w:rsidP="003A6A56">
      <w:pPr>
        <w:spacing w:after="200" w:line="360" w:lineRule="auto"/>
        <w:jc w:val="both"/>
        <w:rPr>
          <w:rFonts w:asciiTheme="minorHAnsi" w:hAnsiTheme="minorHAnsi" w:cstheme="minorBidi"/>
          <w:sz w:val="22"/>
          <w:szCs w:val="22"/>
        </w:rPr>
      </w:pPr>
      <w:r w:rsidRPr="003E141A">
        <w:rPr>
          <w:b/>
        </w:rPr>
        <w:t>Fitting procedure.</w:t>
      </w:r>
      <w:r w:rsidRPr="003E141A">
        <w:t xml:space="preserve"> </w:t>
      </w:r>
      <w:ins w:id="13" w:author="Mehmet Umut CAGLAR" w:date="2017-07-24T17:06:00Z">
        <w:r w:rsidR="00A214B2" w:rsidRPr="00FA2FCD">
          <w:t>After controlling the data for satisfying the minimum requirements of having a signal we run the fitting algorithm. There are two elements we consider to assume data carry some signal. The variation of the data between its minimum and maximum values must be greater than 0.1 and the maximum intensity that the signal reach should be at least</w:t>
        </w:r>
      </w:ins>
      <w:ins w:id="14" w:author="Mehmet Umut CAGLAR" w:date="2017-07-24T17:10:00Z">
        <w:r w:rsidR="00916EFA">
          <w:t xml:space="preserve"> reach a threshold value that varies due to the changes in microscope </w:t>
        </w:r>
      </w:ins>
      <w:ins w:id="15" w:author="Mehmet Umut CAGLAR" w:date="2017-07-24T17:11:00Z">
        <w:r w:rsidR="00916EFA">
          <w:t>during the span of multiple experiments. Those values are clearly mentioned in Github repository</w:t>
        </w:r>
      </w:ins>
      <w:ins w:id="16" w:author="Mehmet Umut CAGLAR" w:date="2017-07-24T17:06:00Z">
        <w:r w:rsidR="00A214B2" w:rsidRPr="00FA2FCD">
          <w:t>. If those requirements do not satisfy the data is labeled with no-signal.</w:t>
        </w:r>
        <w:r w:rsidR="00A214B2">
          <w:t xml:space="preserve"> </w:t>
        </w:r>
      </w:ins>
      <w:r w:rsidRPr="003E141A">
        <w:t xml:space="preserve">For </w:t>
      </w:r>
      <w:ins w:id="17" w:author="Mehmet Umut CAGLAR" w:date="2017-07-24T17:06:00Z">
        <w:r w:rsidR="00A214B2">
          <w:t>the remaining samples</w:t>
        </w:r>
      </w:ins>
      <w:del w:id="18" w:author="Mehmet Umut CAGLAR" w:date="2017-07-24T17:06:00Z">
        <w:r w:rsidRPr="003E141A" w:rsidDel="00A214B2">
          <w:delText>all three models</w:delText>
        </w:r>
      </w:del>
      <w:r w:rsidRPr="003E141A">
        <w:t xml:space="preserve">, we fitted the mathematical equations </w:t>
      </w:r>
      <w:ins w:id="19" w:author="Mehmet Umut CAGLAR" w:date="2017-07-24T17:06:00Z">
        <w:r w:rsidR="00A214B2">
          <w:t>of sigmoidal and double-sigmoidal models</w:t>
        </w:r>
        <w:r w:rsidR="00A214B2" w:rsidRPr="003E141A">
          <w:t xml:space="preserve"> </w:t>
        </w:r>
      </w:ins>
      <w:r w:rsidRPr="003E141A">
        <w:t xml:space="preserve">to the </w:t>
      </w:r>
      <w:r w:rsidRPr="003E141A">
        <w:lastRenderedPageBreak/>
        <w:t xml:space="preserve">observed time courses via likelihood maximization, using the </w:t>
      </w:r>
      <w:r w:rsidRPr="00A214B2">
        <w:rPr>
          <w:rFonts w:ascii="Courier" w:hAnsi="Courier"/>
          <w:rPrChange w:id="20" w:author="Mehmet Umut CAGLAR" w:date="2017-07-24T17:07:00Z">
            <w:rPr/>
          </w:rPrChange>
        </w:rPr>
        <w:t>nls.lm</w:t>
      </w:r>
      <w:r w:rsidRPr="00964D8C">
        <w:t xml:space="preserve"> function in the </w:t>
      </w:r>
      <w:r w:rsidRPr="00A214B2">
        <w:rPr>
          <w:rFonts w:ascii="Courier" w:hAnsi="Courier"/>
          <w:rPrChange w:id="21" w:author="Mehmet Umut CAGLAR" w:date="2017-07-24T17:07:00Z">
            <w:rPr/>
          </w:rPrChange>
        </w:rPr>
        <w:t>minpack.lm</w:t>
      </w:r>
      <w:r w:rsidRPr="00964D8C">
        <w:t xml:space="preserve"> package of R.</w:t>
      </w:r>
    </w:p>
    <w:p w14:paraId="1208A795" w14:textId="77777777" w:rsidR="003A6A56" w:rsidRPr="003E141A" w:rsidRDefault="003A6A56" w:rsidP="003A6A56">
      <w:pPr>
        <w:spacing w:after="200" w:line="360" w:lineRule="auto"/>
        <w:jc w:val="both"/>
      </w:pPr>
      <w:r w:rsidRPr="003E141A">
        <w:t xml:space="preserve">To guarantee robust fitting, we ran </w:t>
      </w:r>
      <w:r w:rsidRPr="00A214B2">
        <w:rPr>
          <w:rFonts w:ascii="Courier" w:hAnsi="Courier"/>
          <w:rPrChange w:id="22" w:author="Mehmet Umut CAGLAR" w:date="2017-07-24T17:07:00Z">
            <w:rPr/>
          </w:rPrChange>
        </w:rPr>
        <w:t>nls.lm</w:t>
      </w:r>
      <w:r w:rsidRPr="00964D8C">
        <w:t xml:space="preserve"> repeatedly on the same time course, u</w:t>
      </w:r>
      <w:r w:rsidRPr="003E141A">
        <w:t>p to 500 times, and selected the parameter choices that produced the overall best fit among all replicate fits for the same time course. We generally repeated the fitting procedure only until we had obtained 20 successful fits. (A successful fit is one in which the function nls.lm</w:t>
      </w:r>
      <w:r w:rsidRPr="00964D8C">
        <w:t xml:space="preserve"> does not error out and returns valid parameter estimates.) In rare cases in which even 500 iterated calls of </w:t>
      </w:r>
      <w:r w:rsidRPr="00F35825">
        <w:rPr>
          <w:rFonts w:ascii="Courier" w:hAnsi="Courier"/>
        </w:rPr>
        <w:t>nls.lm</w:t>
      </w:r>
      <w:r w:rsidRPr="00964D8C">
        <w:t xml:space="preserve"> did not result in a single successful fit, we concluded that the given model could not accurately describe that ti</w:t>
      </w:r>
      <w:r w:rsidRPr="003E141A">
        <w:t>me course.</w:t>
      </w:r>
    </w:p>
    <w:p w14:paraId="7111BB98" w14:textId="77777777" w:rsidR="003A6A56" w:rsidRPr="00E3255B" w:rsidRDefault="003A6A56" w:rsidP="003A6A56">
      <w:pPr>
        <w:spacing w:after="200" w:line="360" w:lineRule="auto"/>
        <w:jc w:val="both"/>
        <w:rPr>
          <w:rFonts w:asciiTheme="minorHAnsi" w:eastAsia="MS Mincho" w:hAnsiTheme="minorHAnsi" w:cstheme="minorHAnsi"/>
        </w:rPr>
      </w:pPr>
      <w:r>
        <w:rPr>
          <w:rFonts w:eastAsia="MS Mincho" w:cstheme="minorHAnsi"/>
        </w:rPr>
        <w:t xml:space="preserve">We have made our curve-fitting code available as a stand-alone R package entitled </w:t>
      </w:r>
      <w:r w:rsidRPr="00257622">
        <w:rPr>
          <w:rFonts w:ascii="Courier" w:eastAsia="MS Mincho" w:hAnsi="Courier" w:cstheme="minorHAnsi"/>
        </w:rPr>
        <w:t>sicegar</w:t>
      </w:r>
      <w:r>
        <w:rPr>
          <w:rFonts w:eastAsia="MS Mincho" w:cstheme="minorHAnsi"/>
        </w:rPr>
        <w:t xml:space="preserve"> (Single Cell Growth Analysis in R), available from the Comprehensive R Archive Network (CRAN) at: </w:t>
      </w:r>
      <w:hyperlink r:id="rId19" w:history="1">
        <w:r w:rsidRPr="00E3255B">
          <w:rPr>
            <w:rStyle w:val="Hyperlink"/>
            <w:rFonts w:asciiTheme="minorHAnsi" w:eastAsia="MS Mincho" w:hAnsiTheme="minorHAnsi" w:cstheme="minorHAnsi"/>
          </w:rPr>
          <w:t>https://CRAN.R-project.org/package=sicegar</w:t>
        </w:r>
      </w:hyperlink>
      <w:r>
        <w:rPr>
          <w:rFonts w:asciiTheme="minorHAnsi" w:eastAsia="MS Mincho" w:hAnsiTheme="minorHAnsi" w:cstheme="minorHAnsi"/>
        </w:rPr>
        <w:t>.</w:t>
      </w:r>
    </w:p>
    <w:p w14:paraId="273CDA9B" w14:textId="77777777" w:rsidR="003A6A56" w:rsidRPr="003E141A" w:rsidRDefault="003A6A56" w:rsidP="003A6A56">
      <w:pPr>
        <w:keepNext/>
        <w:keepLines/>
        <w:spacing w:before="200" w:after="200" w:line="360" w:lineRule="auto"/>
        <w:jc w:val="both"/>
        <w:outlineLvl w:val="1"/>
      </w:pPr>
      <w:r w:rsidRPr="00964D8C">
        <w:rPr>
          <w:b/>
          <w:color w:val="000000" w:themeColor="text1"/>
        </w:rPr>
        <w:t xml:space="preserve">Extraction of biologically relevant parameters. </w:t>
      </w:r>
      <w:r w:rsidRPr="003E141A">
        <w:t>For the sigmoidal and the double-sigmoidal model, we defined parameters of biological relevance which we extracted from each fitted time course (</w:t>
      </w:r>
      <w:r>
        <w:rPr>
          <w:b/>
        </w:rPr>
        <w:t>Fig. S7</w:t>
      </w:r>
      <w:r w:rsidRPr="003E141A">
        <w:t>). For the sigmoidal model, these are</w:t>
      </w:r>
      <w:r>
        <w:t xml:space="preserve"> the start point, midpoint, </w:t>
      </w:r>
      <w:r w:rsidRPr="003E141A">
        <w:t xml:space="preserve">end point of the infection, the slope, and the maximum intensity. Of these, the midpoint, slope, and maximum intensity are given as the fitted parameters </w:t>
      </w:r>
      <m:oMath>
        <m:sSub>
          <m:sSubPr>
            <m:ctrlPr>
              <w:rPr>
                <w:rFonts w:ascii="Cambria Math" w:hAnsi="Cambria Math"/>
                <w:i/>
              </w:rPr>
            </m:ctrlPr>
          </m:sSubPr>
          <m:e>
            <m:r>
              <w:rPr>
                <w:rFonts w:ascii="Cambria Math" w:hAnsi="Cambria Math"/>
              </w:rPr>
              <m:t>t</m:t>
            </m:r>
          </m:e>
          <m:sub>
            <m:r>
              <m:rPr>
                <m:nor/>
              </m:rPr>
              <m:t>mid</m:t>
            </m:r>
          </m:sub>
        </m:sSub>
      </m:oMath>
      <w:r w:rsidRPr="003E141A">
        <w:t xml:space="preserve">, </w:t>
      </w:r>
      <m:oMath>
        <m:sSub>
          <m:sSubPr>
            <m:ctrlPr>
              <w:rPr>
                <w:rFonts w:ascii="Cambria Math" w:hAnsi="Cambria Math"/>
                <w:i/>
              </w:rPr>
            </m:ctrlPr>
          </m:sSubPr>
          <m:e>
            <m:r>
              <w:rPr>
                <w:rFonts w:ascii="Cambria Math" w:hAnsi="Cambria Math"/>
              </w:rPr>
              <m:t>a</m:t>
            </m:r>
          </m:e>
          <m:sub>
            <m:r>
              <w:rPr>
                <w:rFonts w:ascii="Cambria Math" w:hAnsi="Cambria Math"/>
              </w:rPr>
              <m:t>1</m:t>
            </m:r>
          </m:sub>
        </m:sSub>
      </m:oMath>
      <w:r w:rsidRPr="003E141A">
        <w:t xml:space="preserve">, and </w:t>
      </w:r>
      <m:oMath>
        <m:sSub>
          <m:sSubPr>
            <m:ctrlPr>
              <w:rPr>
                <w:rFonts w:ascii="Cambria Math" w:hAnsi="Cambria Math"/>
                <w:i/>
              </w:rPr>
            </m:ctrlPr>
          </m:sSubPr>
          <m:e>
            <m:r>
              <w:rPr>
                <w:rFonts w:ascii="Cambria Math" w:hAnsi="Cambria Math"/>
              </w:rPr>
              <m:t>I</m:t>
            </m:r>
          </m:e>
          <m:sub>
            <m:r>
              <m:rPr>
                <m:nor/>
              </m:rPr>
              <m:t>max</m:t>
            </m:r>
          </m:sub>
        </m:sSub>
      </m:oMath>
      <w:r w:rsidRPr="003E141A">
        <w:t>.</w:t>
      </w:r>
    </w:p>
    <w:p w14:paraId="649B28B3" w14:textId="77777777" w:rsidR="003A6A56" w:rsidRPr="003E141A" w:rsidRDefault="003A6A56" w:rsidP="003A6A56">
      <w:pPr>
        <w:spacing w:after="200" w:line="360" w:lineRule="auto"/>
        <w:jc w:val="both"/>
      </w:pPr>
      <w:r w:rsidRPr="003E141A">
        <w:t xml:space="preserve">The infection start point is defined as the time point at which a line passing through the point </w:t>
      </w:r>
      <m:oMath>
        <m:r>
          <w:rPr>
            <w:rFonts w:ascii="Cambria Math" w:hAnsi="Cambria Math"/>
          </w:rPr>
          <m:t>(t=</m:t>
        </m:r>
        <m:sSub>
          <m:sSubPr>
            <m:ctrlPr>
              <w:rPr>
                <w:rFonts w:ascii="Cambria Math" w:hAnsi="Cambria Math"/>
                <w:i/>
              </w:rPr>
            </m:ctrlPr>
          </m:sSubPr>
          <m:e>
            <m:r>
              <w:rPr>
                <w:rFonts w:ascii="Cambria Math" w:hAnsi="Cambria Math"/>
              </w:rPr>
              <m:t>t</m:t>
            </m:r>
          </m:e>
          <m:sub>
            <m:r>
              <m:rPr>
                <m:nor/>
              </m:rPr>
              <m:t>mid</m:t>
            </m:r>
          </m:sub>
        </m:sSub>
        <m:r>
          <w:rPr>
            <w:rFonts w:ascii="Cambria Math" w:hAnsi="Cambria Math"/>
          </w:rPr>
          <m:t>, I=I(</m:t>
        </m:r>
        <m:sSub>
          <m:sSubPr>
            <m:ctrlPr>
              <w:rPr>
                <w:rFonts w:ascii="Cambria Math" w:hAnsi="Cambria Math"/>
                <w:i/>
              </w:rPr>
            </m:ctrlPr>
          </m:sSubPr>
          <m:e>
            <m:r>
              <w:rPr>
                <w:rFonts w:ascii="Cambria Math" w:hAnsi="Cambria Math"/>
              </w:rPr>
              <m:t>t</m:t>
            </m:r>
          </m:e>
          <m:sub>
            <m:r>
              <m:rPr>
                <m:nor/>
              </m:rPr>
              <m:t>mid</m:t>
            </m:r>
          </m:sub>
        </m:sSub>
        <m:r>
          <w:rPr>
            <w:rFonts w:ascii="Cambria Math" w:hAnsi="Cambria Math"/>
          </w:rPr>
          <m:t>))</m:t>
        </m:r>
      </m:oMath>
      <w:r w:rsidRPr="003E141A">
        <w:t xml:space="preserve"> with slope </w:t>
      </w:r>
      <m:oMath>
        <m:sSub>
          <m:sSubPr>
            <m:ctrlPr>
              <w:rPr>
                <w:rFonts w:ascii="Cambria Math" w:hAnsi="Cambria Math"/>
                <w:i/>
              </w:rPr>
            </m:ctrlPr>
          </m:sSubPr>
          <m:e>
            <m:r>
              <w:rPr>
                <w:rFonts w:ascii="Cambria Math" w:hAnsi="Cambria Math"/>
              </w:rPr>
              <m:t>a</m:t>
            </m:r>
          </m:e>
          <m:sub>
            <m:r>
              <w:rPr>
                <w:rFonts w:ascii="Cambria Math" w:hAnsi="Cambria Math"/>
              </w:rPr>
              <m:t>1</m:t>
            </m:r>
          </m:sub>
        </m:sSub>
      </m:oMath>
      <w:r w:rsidRPr="003E141A">
        <w:t xml:space="preserve"> intersects with the </w:t>
      </w:r>
      <m:oMath>
        <m:r>
          <w:rPr>
            <w:rFonts w:ascii="Cambria Math" w:hAnsi="Cambria Math"/>
          </w:rPr>
          <m:t>I=0</m:t>
        </m:r>
      </m:oMath>
      <w:r w:rsidRPr="003E141A">
        <w:t xml:space="preserve"> line. The infection end point is defined as the time point at which that same line intersects with the </w:t>
      </w:r>
      <m:oMath>
        <m:r>
          <w:rPr>
            <w:rFonts w:ascii="Cambria Math" w:hAnsi="Cambria Math"/>
          </w:rPr>
          <m:t>I=</m:t>
        </m:r>
        <m:sSub>
          <m:sSubPr>
            <m:ctrlPr>
              <w:rPr>
                <w:rFonts w:ascii="Cambria Math" w:hAnsi="Cambria Math"/>
                <w:i/>
              </w:rPr>
            </m:ctrlPr>
          </m:sSubPr>
          <m:e>
            <m:r>
              <w:rPr>
                <w:rFonts w:ascii="Cambria Math" w:hAnsi="Cambria Math"/>
              </w:rPr>
              <m:t>I</m:t>
            </m:r>
          </m:e>
          <m:sub>
            <m:r>
              <m:rPr>
                <m:nor/>
              </m:rPr>
              <m:t>max</m:t>
            </m:r>
          </m:sub>
        </m:sSub>
      </m:oMath>
      <w:r w:rsidRPr="003E141A">
        <w:t xml:space="preserve"> line.</w:t>
      </w:r>
    </w:p>
    <w:p w14:paraId="2F75444E" w14:textId="77777777" w:rsidR="003A6A56" w:rsidRPr="00257622" w:rsidRDefault="003A6A56" w:rsidP="003A6A56">
      <w:pPr>
        <w:spacing w:after="200" w:line="360" w:lineRule="auto"/>
        <w:jc w:val="both"/>
        <w:rPr>
          <w:rFonts w:asciiTheme="minorHAnsi" w:hAnsiTheme="minorHAnsi" w:cstheme="minorBidi"/>
          <w:sz w:val="22"/>
          <w:szCs w:val="22"/>
        </w:rPr>
      </w:pPr>
      <w:r w:rsidRPr="003E141A">
        <w:t xml:space="preserve">For the double-sigmoidal model, we define three additional parameters: Midpoint 2 (the midpoint of the decline during the lysis phase), Slope 2 (the slope during that decline), and the final intensity </w:t>
      </w:r>
      <m:oMath>
        <m:sSub>
          <m:sSubPr>
            <m:ctrlPr>
              <w:rPr>
                <w:rFonts w:ascii="Cambria Math" w:hAnsi="Cambria Math"/>
                <w:i/>
              </w:rPr>
            </m:ctrlPr>
          </m:sSubPr>
          <m:e>
            <m:r>
              <w:rPr>
                <w:rFonts w:ascii="Cambria Math" w:hAnsi="Cambria Math"/>
              </w:rPr>
              <m:t>I</m:t>
            </m:r>
          </m:e>
          <m:sub>
            <m:r>
              <m:rPr>
                <m:nor/>
              </m:rPr>
              <m:t>final</m:t>
            </m:r>
          </m:sub>
        </m:sSub>
      </m:oMath>
      <w:r w:rsidRPr="003E141A">
        <w:t xml:space="preserve">. Only two relevant biological quantities in the double-sigmoidal model are obtained directly as model-fit parameters, the maximum and final intensities </w:t>
      </w:r>
      <m:oMath>
        <m:sSub>
          <m:sSubPr>
            <m:ctrlPr>
              <w:rPr>
                <w:rFonts w:ascii="Cambria Math" w:hAnsi="Cambria Math"/>
                <w:i/>
              </w:rPr>
            </m:ctrlPr>
          </m:sSubPr>
          <m:e>
            <m:r>
              <w:rPr>
                <w:rFonts w:ascii="Cambria Math" w:hAnsi="Cambria Math"/>
              </w:rPr>
              <m:t>I</m:t>
            </m:r>
          </m:e>
          <m:sub>
            <m:r>
              <m:rPr>
                <m:nor/>
              </m:rPr>
              <m:t>max</m:t>
            </m:r>
          </m:sub>
        </m:sSub>
      </m:oMath>
      <w:r w:rsidRPr="003E141A">
        <w:t xml:space="preserve"> and </w:t>
      </w:r>
      <m:oMath>
        <m:sSub>
          <m:sSubPr>
            <m:ctrlPr>
              <w:rPr>
                <w:rFonts w:ascii="Cambria Math" w:hAnsi="Cambria Math"/>
                <w:i/>
              </w:rPr>
            </m:ctrlPr>
          </m:sSubPr>
          <m:e>
            <m:r>
              <w:rPr>
                <w:rFonts w:ascii="Cambria Math" w:hAnsi="Cambria Math"/>
              </w:rPr>
              <m:t>I</m:t>
            </m:r>
          </m:e>
          <m:sub>
            <m:r>
              <m:rPr>
                <m:nor/>
              </m:rPr>
              <m:t>final</m:t>
            </m:r>
          </m:sub>
        </m:sSub>
      </m:oMath>
      <w:r w:rsidRPr="003E141A">
        <w:t xml:space="preserve">. The exact time points </w:t>
      </w:r>
      <m:oMath>
        <m:sSub>
          <m:sSubPr>
            <m:ctrlPr>
              <w:rPr>
                <w:rFonts w:ascii="Cambria Math" w:hAnsi="Cambria Math"/>
                <w:i/>
              </w:rPr>
            </m:ctrlPr>
          </m:sSubPr>
          <m:e>
            <m:r>
              <w:rPr>
                <w:rFonts w:ascii="Cambria Math" w:hAnsi="Cambria Math"/>
              </w:rPr>
              <m:t>t</m:t>
            </m:r>
          </m:e>
          <m:sub>
            <m:r>
              <m:rPr>
                <m:nor/>
              </m:rPr>
              <m:t>mid</m:t>
            </m:r>
          </m:sub>
        </m:sSub>
      </m:oMath>
      <w:r w:rsidRPr="003E141A">
        <w:t xml:space="preserve"> and </w:t>
      </w:r>
      <m:oMath>
        <m:sSub>
          <m:sSubPr>
            <m:ctrlPr>
              <w:rPr>
                <w:rFonts w:ascii="Cambria Math" w:hAnsi="Cambria Math"/>
                <w:i/>
              </w:rPr>
            </m:ctrlPr>
          </m:sSubPr>
          <m:e>
            <m:r>
              <w:rPr>
                <w:rFonts w:ascii="Cambria Math" w:hAnsi="Cambria Math"/>
              </w:rPr>
              <m:t>t</m:t>
            </m:r>
          </m:e>
          <m:sub>
            <m:r>
              <m:rPr>
                <m:nor/>
              </m:rPr>
              <m:t>mid2</m:t>
            </m:r>
          </m:sub>
        </m:sSub>
      </m:oMath>
      <w:r w:rsidRPr="003E141A">
        <w:t xml:space="preserve"> and the exact slopes </w:t>
      </w:r>
      <m:oMath>
        <m:sSub>
          <m:sSubPr>
            <m:ctrlPr>
              <w:rPr>
                <w:rFonts w:ascii="Cambria Math" w:hAnsi="Cambria Math"/>
                <w:i/>
              </w:rPr>
            </m:ctrlPr>
          </m:sSubPr>
          <m:e>
            <m:r>
              <w:rPr>
                <w:rFonts w:ascii="Cambria Math" w:hAnsi="Cambria Math"/>
              </w:rPr>
              <m:t>a</m:t>
            </m:r>
          </m:e>
          <m:sub>
            <m:r>
              <w:rPr>
                <w:rFonts w:ascii="Cambria Math" w:hAnsi="Cambria Math"/>
              </w:rPr>
              <m:t>1</m:t>
            </m:r>
          </m:sub>
        </m:sSub>
      </m:oMath>
      <w:r w:rsidRPr="003E141A">
        <w:t xml:space="preserve"> and </w:t>
      </w:r>
      <m:oMath>
        <m:sSub>
          <m:sSubPr>
            <m:ctrlPr>
              <w:rPr>
                <w:rFonts w:ascii="Cambria Math" w:hAnsi="Cambria Math"/>
                <w:i/>
              </w:rPr>
            </m:ctrlPr>
          </m:sSubPr>
          <m:e>
            <m:r>
              <w:rPr>
                <w:rFonts w:ascii="Cambria Math" w:hAnsi="Cambria Math"/>
              </w:rPr>
              <m:t>a</m:t>
            </m:r>
          </m:e>
          <m:sub>
            <m:r>
              <w:rPr>
                <w:rFonts w:ascii="Cambria Math" w:hAnsi="Cambria Math"/>
              </w:rPr>
              <m:t>2</m:t>
            </m:r>
          </m:sub>
        </m:sSub>
      </m:oMath>
      <w:r w:rsidRPr="003E141A">
        <w:t xml:space="preserve"> are not given by the fitted parameters </w:t>
      </w:r>
      <m:oMath>
        <m:sSubSup>
          <m:sSubSupPr>
            <m:ctrlPr>
              <w:rPr>
                <w:rFonts w:ascii="Cambria Math" w:hAnsi="Cambria Math"/>
                <w:i/>
              </w:rPr>
            </m:ctrlPr>
          </m:sSubSupPr>
          <m:e>
            <m:r>
              <w:rPr>
                <w:rFonts w:ascii="Cambria Math" w:hAnsi="Cambria Math"/>
              </w:rPr>
              <m:t>t</m:t>
            </m:r>
          </m:e>
          <m:sub>
            <m:r>
              <m:rPr>
                <m:nor/>
              </m:rPr>
              <m:t>mid</m:t>
            </m:r>
          </m:sub>
          <m:sup>
            <m:r>
              <w:rPr>
                <w:rFonts w:ascii="Cambria Math" w:hAnsi="Cambria Math"/>
              </w:rPr>
              <m:t>'</m:t>
            </m:r>
          </m:sup>
        </m:sSubSup>
      </m:oMath>
      <w:r w:rsidRPr="003E141A">
        <w:t xml:space="preserve">, </w:t>
      </w:r>
      <m:oMath>
        <m:sSubSup>
          <m:sSubSupPr>
            <m:ctrlPr>
              <w:rPr>
                <w:rFonts w:ascii="Cambria Math" w:hAnsi="Cambria Math"/>
                <w:i/>
              </w:rPr>
            </m:ctrlPr>
          </m:sSubSupPr>
          <m:e>
            <m:r>
              <w:rPr>
                <w:rFonts w:ascii="Cambria Math" w:hAnsi="Cambria Math"/>
              </w:rPr>
              <m:t>t</m:t>
            </m:r>
          </m:e>
          <m:sub>
            <m:r>
              <m:rPr>
                <m:nor/>
              </m:rPr>
              <m:t>mid2</m:t>
            </m:r>
          </m:sub>
          <m:sup>
            <m:r>
              <w:rPr>
                <w:rFonts w:ascii="Cambria Math" w:hAnsi="Cambria Math"/>
              </w:rPr>
              <m:t>'</m:t>
            </m:r>
          </m:sup>
        </m:sSubSup>
      </m:oMath>
      <w:r w:rsidRPr="003E141A">
        <w:t xml:space="preserve">, </w:t>
      </w:r>
      <m:oMath>
        <m:sSubSup>
          <m:sSubSupPr>
            <m:ctrlPr>
              <w:rPr>
                <w:rFonts w:ascii="Cambria Math" w:hAnsi="Cambria Math"/>
                <w:i/>
              </w:rPr>
            </m:ctrlPr>
          </m:sSubSupPr>
          <m:e>
            <m:r>
              <w:rPr>
                <w:rFonts w:ascii="Cambria Math" w:hAnsi="Cambria Math"/>
              </w:rPr>
              <m:t>a</m:t>
            </m:r>
          </m:e>
          <m:sub>
            <m:r>
              <w:rPr>
                <w:rFonts w:ascii="Cambria Math" w:hAnsi="Cambria Math"/>
              </w:rPr>
              <m:t>1</m:t>
            </m:r>
          </m:sub>
          <m:sup>
            <m:r>
              <w:rPr>
                <w:rFonts w:ascii="Cambria Math" w:hAnsi="Cambria Math"/>
              </w:rPr>
              <m:t>'</m:t>
            </m:r>
          </m:sup>
        </m:sSubSup>
      </m:oMath>
      <w:r w:rsidRPr="003E141A">
        <w:t xml:space="preserve">, and </w:t>
      </w:r>
      <m:oMath>
        <m:sSubSup>
          <m:sSubSupPr>
            <m:ctrlPr>
              <w:rPr>
                <w:rFonts w:ascii="Cambria Math" w:hAnsi="Cambria Math"/>
                <w:i/>
              </w:rPr>
            </m:ctrlPr>
          </m:sSubSupPr>
          <m:e>
            <m:r>
              <w:rPr>
                <w:rFonts w:ascii="Cambria Math" w:hAnsi="Cambria Math"/>
              </w:rPr>
              <m:t>a</m:t>
            </m:r>
          </m:e>
          <m:sub>
            <m:r>
              <w:rPr>
                <w:rFonts w:ascii="Cambria Math" w:hAnsi="Cambria Math"/>
              </w:rPr>
              <m:t>2</m:t>
            </m:r>
          </m:sub>
          <m:sup>
            <m:r>
              <w:rPr>
                <w:rFonts w:ascii="Cambria Math" w:hAnsi="Cambria Math"/>
              </w:rPr>
              <m:t>'</m:t>
            </m:r>
          </m:sup>
        </m:sSubSup>
      </m:oMath>
      <w:r w:rsidRPr="003E141A">
        <w:t xml:space="preserve">, and instead need to be calculated numerically. Thus, we numerically calculate the time </w:t>
      </w:r>
      <m:oMath>
        <m:sSub>
          <m:sSubPr>
            <m:ctrlPr>
              <w:rPr>
                <w:rFonts w:ascii="Cambria Math" w:hAnsi="Cambria Math"/>
                <w:i/>
              </w:rPr>
            </m:ctrlPr>
          </m:sSubPr>
          <m:e>
            <m:r>
              <w:rPr>
                <w:rFonts w:ascii="Cambria Math" w:hAnsi="Cambria Math"/>
              </w:rPr>
              <m:t>t</m:t>
            </m:r>
          </m:e>
          <m:sub>
            <m:r>
              <m:rPr>
                <m:nor/>
              </m:rPr>
              <m:t>mid</m:t>
            </m:r>
          </m:sub>
        </m:sSub>
      </m:oMath>
      <w:r w:rsidRPr="003E141A">
        <w:t xml:space="preserve"> at which </w:t>
      </w:r>
      <m:oMath>
        <m:r>
          <w:rPr>
            <w:rFonts w:ascii="Cambria Math" w:hAnsi="Cambria Math"/>
          </w:rPr>
          <m:t>I</m:t>
        </m:r>
      </m:oMath>
      <w:r w:rsidRPr="003E141A">
        <w:t xml:space="preserve"> first reaches </w:t>
      </w:r>
      <m:oMath>
        <m:sSub>
          <m:sSubPr>
            <m:ctrlPr>
              <w:rPr>
                <w:rFonts w:ascii="Cambria Math" w:hAnsi="Cambria Math"/>
                <w:i/>
              </w:rPr>
            </m:ctrlPr>
          </m:sSubPr>
          <m:e>
            <m:r>
              <w:rPr>
                <w:rFonts w:ascii="Cambria Math" w:hAnsi="Cambria Math"/>
              </w:rPr>
              <m:t>I</m:t>
            </m:r>
          </m:e>
          <m:sub>
            <m:r>
              <m:rPr>
                <m:nor/>
              </m:rPr>
              <m:t>max</m:t>
            </m:r>
          </m:sub>
        </m:sSub>
        <m:r>
          <w:rPr>
            <w:rFonts w:ascii="Cambria Math" w:hAnsi="Cambria Math"/>
          </w:rPr>
          <m:t>/2</m:t>
        </m:r>
      </m:oMath>
      <w:r w:rsidRPr="003E141A">
        <w:t xml:space="preserve"> </w:t>
      </w:r>
      <w:r w:rsidRPr="003E141A">
        <w:lastRenderedPageBreak/>
        <w:t xml:space="preserve">as well as the time </w:t>
      </w:r>
      <m:oMath>
        <m:sSub>
          <m:sSubPr>
            <m:ctrlPr>
              <w:rPr>
                <w:rFonts w:ascii="Cambria Math" w:hAnsi="Cambria Math"/>
                <w:i/>
              </w:rPr>
            </m:ctrlPr>
          </m:sSubPr>
          <m:e>
            <m:r>
              <w:rPr>
                <w:rFonts w:ascii="Cambria Math" w:hAnsi="Cambria Math"/>
              </w:rPr>
              <m:t>t</m:t>
            </m:r>
          </m:e>
          <m:sub>
            <m:r>
              <m:rPr>
                <m:nor/>
              </m:rPr>
              <m:t>mid2</m:t>
            </m:r>
          </m:sub>
        </m:sSub>
      </m:oMath>
      <w:r w:rsidRPr="003E141A">
        <w:t xml:space="preserve"> at which </w:t>
      </w:r>
      <m:oMath>
        <m:r>
          <w:rPr>
            <w:rFonts w:ascii="Cambria Math" w:hAnsi="Cambria Math"/>
          </w:rPr>
          <m:t>I</m:t>
        </m:r>
      </m:oMath>
      <w:r w:rsidRPr="003E141A">
        <w:t xml:space="preserve"> first declines to </w:t>
      </w:r>
      <m:oMath>
        <m:sSub>
          <m:sSubPr>
            <m:ctrlPr>
              <w:rPr>
                <w:rFonts w:ascii="Cambria Math" w:hAnsi="Cambria Math"/>
                <w:i/>
              </w:rPr>
            </m:ctrlPr>
          </m:sSubPr>
          <m:e>
            <m:r>
              <w:rPr>
                <w:rFonts w:ascii="Cambria Math" w:hAnsi="Cambria Math"/>
              </w:rPr>
              <m:t>(I</m:t>
            </m:r>
          </m:e>
          <m:sub>
            <m:r>
              <m:rPr>
                <m:nor/>
              </m:rPr>
              <m:t>max</m:t>
            </m:r>
          </m:sub>
        </m:sSub>
        <m:sSub>
          <m:sSubPr>
            <m:ctrlPr>
              <w:rPr>
                <w:rFonts w:ascii="Cambria Math" w:hAnsi="Cambria Math"/>
                <w:i/>
              </w:rPr>
            </m:ctrlPr>
          </m:sSubPr>
          <m:e>
            <m:r>
              <w:rPr>
                <w:rFonts w:ascii="Cambria Math" w:hAnsi="Cambria Math"/>
              </w:rPr>
              <m:t>+I</m:t>
            </m:r>
          </m:e>
          <m:sub>
            <m:r>
              <m:rPr>
                <m:nor/>
              </m:rPr>
              <m:t>final</m:t>
            </m:r>
          </m:sub>
        </m:sSub>
        <m:r>
          <w:rPr>
            <w:rFonts w:ascii="Cambria Math" w:hAnsi="Cambria Math"/>
          </w:rPr>
          <m:t>)/2</m:t>
        </m:r>
      </m:oMath>
      <w:r w:rsidRPr="003E141A">
        <w:t xml:space="preserve"> once it has started to decline from its maximum </w:t>
      </w:r>
      <m:oMath>
        <m:sSub>
          <m:sSubPr>
            <m:ctrlPr>
              <w:rPr>
                <w:rFonts w:ascii="Cambria Math" w:hAnsi="Cambria Math"/>
                <w:i/>
              </w:rPr>
            </m:ctrlPr>
          </m:sSubPr>
          <m:e>
            <m:r>
              <w:rPr>
                <w:rFonts w:ascii="Cambria Math" w:hAnsi="Cambria Math"/>
              </w:rPr>
              <m:t>I</m:t>
            </m:r>
          </m:e>
          <m:sub>
            <m:r>
              <m:rPr>
                <m:nor/>
              </m:rPr>
              <m:t>max</m:t>
            </m:r>
          </m:sub>
        </m:sSub>
      </m:oMath>
      <w:r w:rsidRPr="003E141A">
        <w:t xml:space="preserve">. We then calculate </w:t>
      </w:r>
      <m:oMath>
        <m:sSub>
          <m:sSubPr>
            <m:ctrlPr>
              <w:rPr>
                <w:rFonts w:ascii="Cambria Math" w:hAnsi="Cambria Math"/>
                <w:i/>
              </w:rPr>
            </m:ctrlPr>
          </m:sSubPr>
          <m:e>
            <m:r>
              <w:rPr>
                <w:rFonts w:ascii="Cambria Math" w:hAnsi="Cambria Math"/>
              </w:rPr>
              <m:t>a</m:t>
            </m:r>
          </m:e>
          <m:sub>
            <m:r>
              <w:rPr>
                <w:rFonts w:ascii="Cambria Math" w:hAnsi="Cambria Math"/>
              </w:rPr>
              <m:t>1</m:t>
            </m:r>
          </m:sub>
        </m:sSub>
      </m:oMath>
      <w:r w:rsidRPr="003E141A">
        <w:t xml:space="preserve"> and </w:t>
      </w:r>
      <m:oMath>
        <m:sSub>
          <m:sSubPr>
            <m:ctrlPr>
              <w:rPr>
                <w:rFonts w:ascii="Cambria Math" w:hAnsi="Cambria Math"/>
                <w:i/>
              </w:rPr>
            </m:ctrlPr>
          </m:sSubPr>
          <m:e>
            <m:r>
              <w:rPr>
                <w:rFonts w:ascii="Cambria Math" w:hAnsi="Cambria Math"/>
              </w:rPr>
              <m:t>a</m:t>
            </m:r>
          </m:e>
          <m:sub>
            <m:r>
              <w:rPr>
                <w:rFonts w:ascii="Cambria Math" w:hAnsi="Cambria Math"/>
              </w:rPr>
              <m:t>2</m:t>
            </m:r>
          </m:sub>
        </m:sSub>
      </m:oMath>
      <w:r w:rsidRPr="003E141A">
        <w:t xml:space="preserve"> as the slopes of </w:t>
      </w:r>
      <m:oMath>
        <m:r>
          <w:rPr>
            <w:rFonts w:ascii="Cambria Math" w:hAnsi="Cambria Math"/>
          </w:rPr>
          <m:t>I(t)</m:t>
        </m:r>
      </m:oMath>
      <w:r w:rsidRPr="003E141A">
        <w:t xml:space="preserve"> at times </w:t>
      </w:r>
      <m:oMath>
        <m:sSub>
          <m:sSubPr>
            <m:ctrlPr>
              <w:rPr>
                <w:rFonts w:ascii="Cambria Math" w:hAnsi="Cambria Math"/>
                <w:i/>
              </w:rPr>
            </m:ctrlPr>
          </m:sSubPr>
          <m:e>
            <m:r>
              <w:rPr>
                <w:rFonts w:ascii="Cambria Math" w:hAnsi="Cambria Math"/>
              </w:rPr>
              <m:t>t</m:t>
            </m:r>
          </m:e>
          <m:sub>
            <m:r>
              <m:rPr>
                <m:nor/>
              </m:rPr>
              <m:t>mid</m:t>
            </m:r>
          </m:sub>
        </m:sSub>
      </m:oMath>
      <w:r w:rsidRPr="003E141A">
        <w:t xml:space="preserve"> and </w:t>
      </w:r>
      <m:oMath>
        <m:sSub>
          <m:sSubPr>
            <m:ctrlPr>
              <w:rPr>
                <w:rFonts w:ascii="Cambria Math" w:hAnsi="Cambria Math"/>
                <w:i/>
              </w:rPr>
            </m:ctrlPr>
          </m:sSubPr>
          <m:e>
            <m:r>
              <w:rPr>
                <w:rFonts w:ascii="Cambria Math" w:hAnsi="Cambria Math"/>
              </w:rPr>
              <m:t>t</m:t>
            </m:r>
          </m:e>
          <m:sub>
            <m:r>
              <m:rPr>
                <m:nor/>
              </m:rPr>
              <m:t>mid2</m:t>
            </m:r>
          </m:sub>
        </m:sSub>
      </m:oMath>
      <w:r w:rsidRPr="003E141A">
        <w:t>, respectively.</w:t>
      </w:r>
    </w:p>
    <w:p w14:paraId="40CA1FAE" w14:textId="77777777" w:rsidR="003A6A56" w:rsidRPr="00257622" w:rsidRDefault="003A6A56" w:rsidP="003A6A56">
      <w:pPr>
        <w:keepNext/>
        <w:keepLines/>
        <w:spacing w:before="200" w:after="200" w:line="360" w:lineRule="auto"/>
        <w:jc w:val="both"/>
        <w:outlineLvl w:val="1"/>
        <w:rPr>
          <w:rFonts w:asciiTheme="minorHAnsi" w:hAnsiTheme="minorHAnsi" w:cstheme="minorBidi"/>
          <w:sz w:val="22"/>
          <w:szCs w:val="22"/>
        </w:rPr>
      </w:pPr>
      <w:r w:rsidRPr="003E141A">
        <w:rPr>
          <w:b/>
          <w:color w:val="000000" w:themeColor="text1"/>
        </w:rPr>
        <w:t>Classification of time courses</w:t>
      </w:r>
      <w:r>
        <w:rPr>
          <w:b/>
          <w:color w:val="000000" w:themeColor="text1"/>
        </w:rPr>
        <w:t xml:space="preserve">. </w:t>
      </w:r>
      <w:r w:rsidRPr="003E141A">
        <w:t>We classify all ti</w:t>
      </w:r>
      <w:r>
        <w:t>me courses into four categories:</w:t>
      </w:r>
      <w:r w:rsidRPr="003E141A">
        <w:t xml:space="preserve"> “no signal</w:t>
      </w:r>
      <w:r>
        <w:t>,”</w:t>
      </w:r>
      <w:r w:rsidRPr="003E141A">
        <w:t xml:space="preserve"> “infection</w:t>
      </w:r>
      <w:r>
        <w:t>,”</w:t>
      </w:r>
      <w:r w:rsidRPr="003E141A">
        <w:t xml:space="preserve"> “infection &amp; lysis</w:t>
      </w:r>
      <w:r>
        <w:t xml:space="preserve">,” </w:t>
      </w:r>
      <w:r w:rsidRPr="003E141A">
        <w:t>and “ambiguous” (</w:t>
      </w:r>
      <w:r>
        <w:rPr>
          <w:b/>
        </w:rPr>
        <w:t>Fig. S8</w:t>
      </w:r>
      <w:r w:rsidRPr="003E141A">
        <w:t>). The category of “no signal” corresponds to cases where no GFP signal is detected, whatever the reason. (Potential reasons for no signal include failed infections, dead cells, or empty wells.) The category of “infection” corresponds to cases where a clear GFP signal is detected, and the GFP intensity does not decay towards the end of the time course. (The GFP intensity rises and then levels off.) The category of “infection &amp; lysis” corresponds to cases where a clear GFP signal is detected, the intensity rises, levels off, and then decays again. In those cases, the decay of the GFP intensity at late times is attributed to cell lysis. Finally, time courses that cannot clearly be classified into any of these three categories are classified as “ambiguous”.</w:t>
      </w:r>
    </w:p>
    <w:p w14:paraId="252E2AA8" w14:textId="502E122E" w:rsidR="003A6A56" w:rsidRPr="00257622" w:rsidRDefault="003A6A56" w:rsidP="003A6A56">
      <w:pPr>
        <w:spacing w:after="200" w:line="360" w:lineRule="auto"/>
        <w:jc w:val="both"/>
        <w:rPr>
          <w:rFonts w:asciiTheme="minorHAnsi" w:hAnsiTheme="minorHAnsi" w:cstheme="minorBidi"/>
          <w:sz w:val="22"/>
          <w:szCs w:val="22"/>
        </w:rPr>
      </w:pPr>
      <w:r w:rsidRPr="003E141A">
        <w:t xml:space="preserve">We perform this classification procedure by carrying out the following </w:t>
      </w:r>
      <w:ins w:id="23" w:author="Mehmet Umut CAGLAR" w:date="2017-07-24T17:07:00Z">
        <w:r w:rsidR="00A214B2">
          <w:t xml:space="preserve">three step </w:t>
        </w:r>
      </w:ins>
      <w:r w:rsidRPr="003E141A">
        <w:t>algorithm</w:t>
      </w:r>
      <w:ins w:id="24" w:author="Mehmet Umut CAGLAR" w:date="2017-07-24T17:43:00Z">
        <w:r w:rsidR="00326D91">
          <w:t xml:space="preserve">, after considering four possible outcomes </w:t>
        </w:r>
        <w:r w:rsidR="00326D91" w:rsidRPr="00326D91">
          <w:t>“n</w:t>
        </w:r>
        <w:r w:rsidR="00326D91">
          <w:t>o signal”, “sigmoidal”, “double-</w:t>
        </w:r>
        <w:r w:rsidR="00326D91" w:rsidRPr="00326D91">
          <w:t>sigmoidal”, and “ambiguous”</w:t>
        </w:r>
      </w:ins>
      <w:ins w:id="25" w:author="Mehmet Umut CAGLAR" w:date="2017-07-24T17:44:00Z">
        <w:r w:rsidR="00326D91">
          <w:t>. The algorithm below eliminates the possible outcomes and the last remaining possible outcome becomes the decision.</w:t>
        </w:r>
      </w:ins>
      <w:del w:id="26" w:author="Mehmet Umut CAGLAR" w:date="2017-07-24T17:43:00Z">
        <w:r w:rsidRPr="003E141A" w:rsidDel="00326D91">
          <w:delText>:</w:delText>
        </w:r>
      </w:del>
    </w:p>
    <w:p w14:paraId="2A9BCBB9" w14:textId="77777777" w:rsidR="00056F7B" w:rsidRDefault="00056F7B" w:rsidP="00056F7B">
      <w:pPr>
        <w:spacing w:after="200" w:line="360" w:lineRule="auto"/>
        <w:jc w:val="both"/>
        <w:rPr>
          <w:ins w:id="27" w:author="Mehmet Umut CAGLAR" w:date="2017-07-24T19:50:00Z"/>
        </w:rPr>
      </w:pPr>
      <w:ins w:id="28" w:author="Mehmet Umut CAGLAR" w:date="2017-07-24T19:50:00Z">
        <w:r>
          <w:t>The f</w:t>
        </w:r>
        <w:r w:rsidRPr="004156A9">
          <w:t>irst</w:t>
        </w:r>
        <w:r>
          <w:t xml:space="preserve"> step</w:t>
        </w:r>
        <w:r w:rsidRPr="004156A9">
          <w:t>, the algorithm checks if the provided data includes a signal or not.</w:t>
        </w:r>
      </w:ins>
    </w:p>
    <w:p w14:paraId="35E333ED" w14:textId="77777777" w:rsidR="00056F7B" w:rsidRDefault="00056F7B" w:rsidP="00056F7B">
      <w:pPr>
        <w:spacing w:after="200" w:line="360" w:lineRule="auto"/>
        <w:jc w:val="both"/>
        <w:rPr>
          <w:ins w:id="29" w:author="Mehmet Umut CAGLAR" w:date="2017-07-24T19:50:00Z"/>
        </w:rPr>
      </w:pPr>
      <w:ins w:id="30" w:author="Mehmet Umut CAGLAR" w:date="2017-07-24T19:50:00Z">
        <w:r w:rsidRPr="003F4006">
          <w:t>Two distinct criteria indicate if data to inc</w:t>
        </w:r>
        <w:r>
          <w:t xml:space="preserve">lude a meaningful signal or not. </w:t>
        </w:r>
        <w:r w:rsidRPr="004156A9">
          <w:t>The observed intensity maximum must be bigger than </w:t>
        </w:r>
        <w:r w:rsidRPr="004156A9">
          <w:rPr>
            <w:rFonts w:asciiTheme="minorHAnsi" w:hAnsiTheme="minorHAnsi" w:cs="Courier New"/>
            <w:bCs/>
          </w:rPr>
          <w:t xml:space="preserve">a </w:t>
        </w:r>
        <w:r>
          <w:rPr>
            <w:rFonts w:cs="Courier New"/>
            <w:bCs/>
          </w:rPr>
          <w:t xml:space="preserve">minimum </w:t>
        </w:r>
        <w:r w:rsidRPr="004156A9">
          <w:rPr>
            <w:rFonts w:asciiTheme="minorHAnsi" w:hAnsiTheme="minorHAnsi" w:cs="Courier New"/>
            <w:bCs/>
          </w:rPr>
          <w:t>threshold</w:t>
        </w:r>
        <w:r>
          <w:rPr>
            <w:rFonts w:cs="Courier New"/>
            <w:bCs/>
          </w:rPr>
          <w:t xml:space="preserve"> for signal maximum and </w:t>
        </w:r>
        <w:r>
          <w:t>t</w:t>
        </w:r>
        <w:r w:rsidRPr="004156A9">
          <w:t>he intensity range, i.e., the absolute difference between the biggest and smallest observed intensity, must be greater than </w:t>
        </w:r>
        <w:r w:rsidRPr="004156A9">
          <w:rPr>
            <w:rFonts w:asciiTheme="minorHAnsi" w:hAnsiTheme="minorHAnsi" w:cs="Courier New"/>
            <w:bCs/>
          </w:rPr>
          <w:t>intensity range threshold</w:t>
        </w:r>
        <w:r>
          <w:rPr>
            <w:rFonts w:asciiTheme="minorHAnsi" w:hAnsiTheme="minorHAnsi" w:cs="Courier New"/>
            <w:bCs/>
          </w:rPr>
          <w:t xml:space="preserve">. If any of those criteria are not satisfies the data is classifies as “no signal”. </w:t>
        </w:r>
        <w:r>
          <w:t xml:space="preserve">The </w:t>
        </w:r>
        <w:r w:rsidRPr="004156A9">
          <w:rPr>
            <w:rFonts w:asciiTheme="minorHAnsi" w:hAnsiTheme="minorHAnsi" w:cstheme="minorBidi"/>
          </w:rPr>
          <w:t>threshold</w:t>
        </w:r>
        <w:r>
          <w:t xml:space="preserve"> parameter for signal maximum is strongly coupled with the experiment apparatus and changed as a response to the changes in it. The value used in individual experiments can be found in GitHub repository, and the </w:t>
        </w:r>
        <w:r w:rsidRPr="004156A9">
          <w:rPr>
            <w:rFonts w:asciiTheme="minorHAnsi" w:hAnsiTheme="minorHAnsi" w:cstheme="minorBidi"/>
          </w:rPr>
          <w:t>threshold</w:t>
        </w:r>
        <w:r>
          <w:t xml:space="preserve"> parameter for the signal range is 0.1.</w:t>
        </w:r>
      </w:ins>
    </w:p>
    <w:p w14:paraId="684BDC05" w14:textId="77777777" w:rsidR="00056F7B" w:rsidRDefault="00056F7B" w:rsidP="00056F7B">
      <w:pPr>
        <w:spacing w:after="200" w:line="360" w:lineRule="auto"/>
        <w:jc w:val="both"/>
        <w:rPr>
          <w:ins w:id="31" w:author="Mehmet Umut CAGLAR" w:date="2017-07-24T19:50:00Z"/>
        </w:rPr>
      </w:pPr>
      <w:ins w:id="32" w:author="Mehmet Umut CAGLAR" w:date="2017-07-24T19:50:00Z">
        <w:r>
          <w:lastRenderedPageBreak/>
          <w:t>The n</w:t>
        </w:r>
        <w:r w:rsidRPr="004156A9">
          <w:t xml:space="preserve">ext </w:t>
        </w:r>
        <w:r>
          <w:t xml:space="preserve">step </w:t>
        </w:r>
        <w:r w:rsidRPr="004156A9">
          <w:t>the algorithm checks if the sigmoidal and double sigmoidal models make sense.</w:t>
        </w:r>
      </w:ins>
    </w:p>
    <w:p w14:paraId="41448C40" w14:textId="0B8070B6" w:rsidR="00056F7B" w:rsidRDefault="00056F7B" w:rsidP="00056F7B">
      <w:pPr>
        <w:spacing w:after="200" w:line="360" w:lineRule="auto"/>
        <w:jc w:val="both"/>
        <w:rPr>
          <w:ins w:id="33" w:author="Mehmet Umut CAGLAR" w:date="2017-07-24T19:50:00Z"/>
        </w:rPr>
      </w:pPr>
      <w:ins w:id="34" w:author="Mehmet Umut CAGLAR" w:date="2017-07-24T19:50:00Z">
        <w:r>
          <w:t>For this, the algorithm checks if we can find a fit for either of the sigmoidal and the double-sigmoidal models. If not</w:t>
        </w:r>
      </w:ins>
      <w:ins w:id="35" w:author="Mehmet Umut CAGLAR" w:date="2017-08-16T12:46:00Z">
        <w:r w:rsidR="001233B7">
          <w:t>,</w:t>
        </w:r>
      </w:ins>
      <w:bookmarkStart w:id="36" w:name="_GoBack"/>
      <w:bookmarkEnd w:id="36"/>
      <w:ins w:id="37" w:author="Mehmet Umut CAGLAR" w:date="2017-07-24T19:50:00Z">
        <w:r>
          <w:t xml:space="preserve"> the data can not be labeled as “sigmoidal” or “double-sigmoidal” respectively. Then we check </w:t>
        </w:r>
        <w:r w:rsidRPr="00F35825">
          <w:t>AIC</w:t>
        </w:r>
        <w:r w:rsidRPr="003E141A">
          <w:t xml:space="preserve"> </w:t>
        </w:r>
        <w:r>
          <w:rPr>
            <w:rFonts w:eastAsia="MS Mincho" w:cstheme="minorHAnsi"/>
          </w:rPr>
          <w:t xml:space="preserve">(Akaike Information Criterion) </w:t>
        </w:r>
        <w:r w:rsidRPr="00964D8C">
          <w:t>values of their sigmoidal and double-si</w:t>
        </w:r>
        <w:r>
          <w:t>gmoidal model fits. If the time course</w:t>
        </w:r>
        <w:r w:rsidRPr="00964D8C">
          <w:t xml:space="preserve"> </w:t>
        </w:r>
        <w:r>
          <w:t xml:space="preserve">does not </w:t>
        </w:r>
        <w:r w:rsidRPr="00964D8C">
          <w:t xml:space="preserve">yield an AIC score </w:t>
        </w:r>
        <m:oMath>
          <m:r>
            <w:rPr>
              <w:rFonts w:ascii="Cambria Math" w:hAnsi="Cambria Math"/>
            </w:rPr>
            <m:t>&lt;-10</m:t>
          </m:r>
        </m:oMath>
        <w:r w:rsidRPr="003E141A">
          <w:t xml:space="preserve"> </w:t>
        </w:r>
        <w:r>
          <w:t xml:space="preserve">for either “sigmoidal” or “double-sigmoidal” models, the time-course can not be classified with that model. Then we check </w:t>
        </w:r>
        <w:r w:rsidR="00E62279" w:rsidRPr="00E62279">
          <w:rPr>
            <w:rFonts w:asciiTheme="minorHAnsi" w:hAnsiTheme="minorHAnsi" w:cs="Courier New"/>
            <w:bCs/>
            <w:rPrChange w:id="38" w:author="Mehmet Umut CAGLAR" w:date="2017-07-24T19:54:00Z">
              <w:rPr>
                <w:rFonts w:ascii="Courier New" w:hAnsi="Courier New" w:cs="Courier New"/>
                <w:b/>
                <w:bCs/>
              </w:rPr>
            </w:rPrChange>
          </w:rPr>
          <w:t>start point (</w:t>
        </w:r>
      </w:ins>
      <w:ins w:id="39" w:author="Mehmet Umut CAGLAR" w:date="2017-07-24T19:54:00Z">
        <w:r w:rsidR="00E62279">
          <w:rPr>
            <w:szCs w:val="22"/>
          </w:rPr>
          <w:t>time point in</w:t>
        </w:r>
        <w:r w:rsidR="00E62279" w:rsidRPr="006F27C2">
          <w:rPr>
            <w:szCs w:val="22"/>
          </w:rPr>
          <w:t xml:space="preserve"> which a straight line representing the slope intersects the line of zero intensity</w:t>
        </w:r>
      </w:ins>
      <w:ins w:id="40" w:author="Mehmet Umut CAGLAR" w:date="2017-07-24T19:50:00Z">
        <w:r w:rsidR="00E62279">
          <w:rPr>
            <w:rFonts w:ascii="Courier New" w:hAnsi="Courier New" w:cs="Courier New"/>
            <w:b/>
            <w:bCs/>
          </w:rPr>
          <w:t>)</w:t>
        </w:r>
        <w:r>
          <w:rPr>
            <w:rFonts w:asciiTheme="minorHAnsi" w:hAnsiTheme="minorHAnsi" w:cs="Courier New"/>
            <w:bCs/>
          </w:rPr>
          <w:t xml:space="preserve"> an</w:t>
        </w:r>
        <w:r w:rsidR="003164E8">
          <w:rPr>
            <w:rFonts w:asciiTheme="minorHAnsi" w:hAnsiTheme="minorHAnsi" w:cs="Courier New"/>
            <w:bCs/>
          </w:rPr>
          <w:t>d start intensity (</w:t>
        </w:r>
      </w:ins>
      <w:ins w:id="41" w:author="Mehmet Umut CAGLAR" w:date="2017-07-24T19:55:00Z">
        <w:r w:rsidR="003164E8">
          <w:rPr>
            <w:rFonts w:asciiTheme="minorHAnsi" w:hAnsiTheme="minorHAnsi" w:cs="Courier New"/>
            <w:bCs/>
          </w:rPr>
          <w:t>the intensity prediction for the model at t = 0</w:t>
        </w:r>
      </w:ins>
      <w:ins w:id="42" w:author="Mehmet Umut CAGLAR" w:date="2017-07-24T19:50:00Z">
        <w:r w:rsidR="003164E8">
          <w:rPr>
            <w:rFonts w:asciiTheme="minorHAnsi" w:hAnsiTheme="minorHAnsi" w:cs="Courier New"/>
            <w:bCs/>
          </w:rPr>
          <w:t xml:space="preserve">) </w:t>
        </w:r>
        <w:r>
          <w:rPr>
            <w:rFonts w:asciiTheme="minorHAnsi" w:hAnsiTheme="minorHAnsi" w:cs="Courier New"/>
            <w:bCs/>
          </w:rPr>
          <w:t>for</w:t>
        </w:r>
        <w:r>
          <w:rPr>
            <w:rFonts w:ascii="Courier New" w:hAnsi="Courier New" w:cs="Courier New"/>
            <w:b/>
            <w:bCs/>
          </w:rPr>
          <w:t xml:space="preserve"> </w:t>
        </w:r>
        <w:r>
          <w:t xml:space="preserve">“sigmoidal” and “double-sigmoidal” models. The start point value should be positive, and the start intensity value should be greater than 0.05; otherwise, the time-course can not be labeled with the corresponding model. Then we check maximum to final intensity ratios for “sigmoidal” and “double-sigmoidal” models. </w:t>
        </w:r>
        <w:r w:rsidRPr="004156A9">
          <w:t>For the sigmoidal model; the ratio of </w:t>
        </w:r>
        <w:r w:rsidRPr="004156A9">
          <w:rPr>
            <w:i/>
          </w:rPr>
          <w:t>the model’s intensity prediction at the last observation time</w:t>
        </w:r>
        <w:r>
          <w:t xml:space="preserve"> </w:t>
        </w:r>
        <w:r w:rsidRPr="004156A9">
          <w:t>to </w:t>
        </w:r>
        <w:r w:rsidRPr="004156A9">
          <w:rPr>
            <w:i/>
          </w:rPr>
          <w:t>the model’s maximum intensity prediction</w:t>
        </w:r>
        <w:r w:rsidRPr="004156A9">
          <w:t xml:space="preserve"> must be </w:t>
        </w:r>
      </w:ins>
      <w:ins w:id="43" w:author="Mehmet Umut CAGLAR" w:date="2017-08-16T12:46:00Z">
        <w:r w:rsidR="001233B7">
          <w:t>greater</w:t>
        </w:r>
      </w:ins>
      <w:ins w:id="44" w:author="Mehmet Umut CAGLAR" w:date="2017-07-24T19:50:00Z">
        <w:r w:rsidRPr="004156A9">
          <w:t xml:space="preserve"> than</w:t>
        </w:r>
        <w:r>
          <w:t xml:space="preserve"> 0.85</w:t>
        </w:r>
        <w:r w:rsidRPr="004156A9">
          <w:t>; otherwise, the data cannot be labeled with "sigmoidal".</w:t>
        </w:r>
        <w:r>
          <w:t xml:space="preserve"> </w:t>
        </w:r>
        <w:r w:rsidRPr="004156A9">
          <w:t>For the double-sigmoidal model, the ratio of </w:t>
        </w:r>
        <w:r w:rsidRPr="004156A9">
          <w:rPr>
            <w:i/>
          </w:rPr>
          <w:t>the model’s intensity prediction at the last observation time</w:t>
        </w:r>
        <w:r w:rsidRPr="004156A9">
          <w:t> to </w:t>
        </w:r>
        <w:r w:rsidRPr="004156A9">
          <w:rPr>
            <w:i/>
          </w:rPr>
          <w:t>the model’s maximum intensity prediction</w:t>
        </w:r>
        <w:r w:rsidRPr="004156A9">
          <w:t> must be smaller tha</w:t>
        </w:r>
        <w:r>
          <w:t>n 0.75</w:t>
        </w:r>
        <w:r w:rsidRPr="004156A9">
          <w:t>; otherwise, the data cannot be labeled with </w:t>
        </w:r>
        <w:r>
          <w:t>"double-</w:t>
        </w:r>
        <w:r w:rsidRPr="004156A9">
          <w:t>sigmoidal".</w:t>
        </w:r>
        <w:r>
          <w:t xml:space="preserve"> </w:t>
        </w:r>
        <w:r w:rsidRPr="004156A9">
          <w:t>If at this point we still have at least one of the two options "sigmoidal" or </w:t>
        </w:r>
        <w:r>
          <w:t>"double-</w:t>
        </w:r>
        <w:r w:rsidRPr="004156A9">
          <w:t>sigmoidal", then the data cannot be labeled with "ambiguous".</w:t>
        </w:r>
      </w:ins>
    </w:p>
    <w:p w14:paraId="7DC54452" w14:textId="77777777" w:rsidR="00056F7B" w:rsidRDefault="00056F7B" w:rsidP="00056F7B">
      <w:pPr>
        <w:spacing w:after="200" w:line="360" w:lineRule="auto"/>
        <w:jc w:val="both"/>
        <w:rPr>
          <w:ins w:id="45" w:author="Mehmet Umut CAGLAR" w:date="2017-07-24T19:50:00Z"/>
        </w:rPr>
      </w:pPr>
      <w:ins w:id="46" w:author="Mehmet Umut CAGLAR" w:date="2017-07-24T19:50:00Z">
        <w:r w:rsidRPr="004156A9">
          <w:t>In the last step; the algorithm checks whether the data should be labeled as "sigmoidal" or </w:t>
        </w:r>
        <w:r>
          <w:t>"double-</w:t>
        </w:r>
        <w:r w:rsidRPr="004156A9">
          <w:t>sigmoidal".</w:t>
        </w:r>
        <w:r>
          <w:t xml:space="preserve"> </w:t>
        </w:r>
        <w:r w:rsidRPr="004156A9">
          <w:t>If at this point we still have both the "sigmoidal" and </w:t>
        </w:r>
        <w:r>
          <w:t>"double-</w:t>
        </w:r>
        <w:r w:rsidRPr="004156A9">
          <w:t>sigmoidal" options, then the choice will be made based on the AIC scores of those</w:t>
        </w:r>
        <w:r>
          <w:t xml:space="preserve"> models</w:t>
        </w:r>
        <w:r w:rsidRPr="004156A9">
          <w:t>.</w:t>
        </w:r>
        <w:r>
          <w:t xml:space="preserve"> Smaller AIC score represents the decision.</w:t>
        </w:r>
      </w:ins>
    </w:p>
    <w:p w14:paraId="39FB78B4" w14:textId="75697015" w:rsidR="00916EFA" w:rsidRPr="004156A9" w:rsidRDefault="000A236D" w:rsidP="00916EFA">
      <w:pPr>
        <w:rPr>
          <w:ins w:id="47" w:author="Mehmet Umut CAGLAR" w:date="2017-07-24T17:09:00Z"/>
        </w:rPr>
      </w:pPr>
      <w:ins w:id="48" w:author="Mehmet Umut CAGLAR" w:date="2017-07-24T17:09:00Z">
        <w:r>
          <w:rPr>
            <w:highlight w:val="yellow"/>
          </w:rPr>
          <w:t>I copy edit</w:t>
        </w:r>
        <w:r w:rsidR="00916EFA" w:rsidRPr="004156A9">
          <w:rPr>
            <w:highlight w:val="yellow"/>
          </w:rPr>
          <w:t xml:space="preserve"> </w:t>
        </w:r>
      </w:ins>
      <w:ins w:id="49" w:author="Mehmet Umut CAGLAR" w:date="2017-07-24T17:27:00Z">
        <w:r w:rsidR="00F73E81">
          <w:rPr>
            <w:highlight w:val="yellow"/>
          </w:rPr>
          <w:t xml:space="preserve">most of </w:t>
        </w:r>
      </w:ins>
      <w:ins w:id="50" w:author="Mehmet Umut CAGLAR" w:date="2017-07-24T17:09:00Z">
        <w:r w:rsidR="00916EFA" w:rsidRPr="004156A9">
          <w:rPr>
            <w:highlight w:val="yellow"/>
          </w:rPr>
          <w:t>this part from vignettes instead of giving a link to it since there is always a chance of methodology change in the future versions of sicegar. I want this to be frozen in time since all the data was analyzed with this procedure.</w:t>
        </w:r>
      </w:ins>
    </w:p>
    <w:p w14:paraId="77273DB4" w14:textId="02FE5E10" w:rsidR="003A6A56" w:rsidRPr="00257622" w:rsidDel="00916EFA" w:rsidRDefault="003A6A56" w:rsidP="003A6A56">
      <w:pPr>
        <w:numPr>
          <w:ilvl w:val="0"/>
          <w:numId w:val="11"/>
        </w:numPr>
        <w:spacing w:after="200" w:line="360" w:lineRule="auto"/>
        <w:contextualSpacing/>
        <w:jc w:val="both"/>
        <w:rPr>
          <w:del w:id="51" w:author="Mehmet Umut CAGLAR" w:date="2017-07-24T17:09:00Z"/>
          <w:rFonts w:asciiTheme="minorHAnsi" w:hAnsiTheme="minorHAnsi" w:cstheme="minorBidi"/>
          <w:sz w:val="22"/>
          <w:szCs w:val="22"/>
        </w:rPr>
      </w:pPr>
      <w:del w:id="52" w:author="Mehmet Umut CAGLAR" w:date="2017-07-24T17:09:00Z">
        <w:r w:rsidRPr="003E141A" w:rsidDel="00916EFA">
          <w:delText>We first identify time courses that</w:delText>
        </w:r>
        <w:r w:rsidDel="00916EFA">
          <w:delText xml:space="preserve"> belong </w:delText>
        </w:r>
        <w:r w:rsidRPr="003E141A" w:rsidDel="00916EFA">
          <w:delText>to the “no signal” category. Those are defined as time courses with a small maximum value for the intensity (</w:delText>
        </w:r>
        <m:oMath>
          <m:sSub>
            <m:sSubPr>
              <m:ctrlPr>
                <w:rPr>
                  <w:rFonts w:ascii="Cambria Math" w:hAnsi="Cambria Math"/>
                  <w:i/>
                </w:rPr>
              </m:ctrlPr>
            </m:sSubPr>
            <m:e>
              <m:r>
                <w:rPr>
                  <w:rFonts w:ascii="Cambria Math" w:hAnsi="Cambria Math"/>
                </w:rPr>
                <m:t>I</m:t>
              </m:r>
            </m:e>
            <m:sub>
              <m:r>
                <m:rPr>
                  <m:nor/>
                </m:rPr>
                <m:t>max</m:t>
              </m:r>
            </m:sub>
          </m:sSub>
          <m:r>
            <w:rPr>
              <w:rFonts w:ascii="Cambria Math" w:hAnsi="Cambria Math"/>
            </w:rPr>
            <m:t>&lt;0.1</m:t>
          </m:r>
        </m:oMath>
        <w:r w:rsidRPr="003E141A" w:rsidDel="00916EFA">
          <w:delText>) and a small slope in the linear model (</w:delText>
        </w:r>
        <m:oMath>
          <m:r>
            <w:rPr>
              <w:rFonts w:ascii="Cambria Math" w:hAnsi="Cambria Math"/>
            </w:rPr>
            <m:t>a&lt;0.01</m:t>
          </m:r>
        </m:oMath>
        <w:r w:rsidRPr="003E141A" w:rsidDel="00916EFA">
          <w:delText xml:space="preserve"> in Eq. 1).</w:delText>
        </w:r>
      </w:del>
    </w:p>
    <w:p w14:paraId="377717F4" w14:textId="25E1ECB8" w:rsidR="003A6A56" w:rsidRPr="00257622" w:rsidDel="00916EFA" w:rsidRDefault="003A6A56" w:rsidP="003A6A56">
      <w:pPr>
        <w:numPr>
          <w:ilvl w:val="0"/>
          <w:numId w:val="11"/>
        </w:numPr>
        <w:spacing w:after="200" w:line="360" w:lineRule="auto"/>
        <w:contextualSpacing/>
        <w:jc w:val="both"/>
        <w:rPr>
          <w:del w:id="53" w:author="Mehmet Umut CAGLAR" w:date="2017-07-24T17:09:00Z"/>
          <w:rFonts w:asciiTheme="minorHAnsi" w:hAnsiTheme="minorHAnsi" w:cstheme="minorBidi"/>
          <w:sz w:val="22"/>
          <w:szCs w:val="22"/>
        </w:rPr>
      </w:pPr>
      <w:del w:id="54" w:author="Mehmet Umut CAGLAR" w:date="2017-07-24T17:09:00Z">
        <w:r w:rsidRPr="003E141A" w:rsidDel="00916EFA">
          <w:delText>We then classify the remaining time courses into “infection</w:delText>
        </w:r>
        <w:r w:rsidDel="00916EFA">
          <w:delText>,”</w:delText>
        </w:r>
        <w:r w:rsidRPr="003E141A" w:rsidDel="00916EFA">
          <w:delText xml:space="preserve"> “infection &amp; lysis</w:delText>
        </w:r>
        <w:r w:rsidDel="00916EFA">
          <w:delText>,”</w:delText>
        </w:r>
        <w:r w:rsidRPr="003E141A" w:rsidDel="00916EFA">
          <w:delText xml:space="preserve"> and “ambiguous</w:delText>
        </w:r>
        <w:r w:rsidDel="00916EFA">
          <w:delText>,”</w:delText>
        </w:r>
        <w:r w:rsidRPr="003E141A" w:rsidDel="00916EFA">
          <w:delText xml:space="preserve"> using the </w:delText>
        </w:r>
        <w:r w:rsidRPr="00F35825" w:rsidDel="00916EFA">
          <w:delText>AIC</w:delText>
        </w:r>
        <w:r w:rsidRPr="003E141A" w:rsidDel="00916EFA">
          <w:delText xml:space="preserve"> </w:delText>
        </w:r>
        <w:r w:rsidDel="00916EFA">
          <w:rPr>
            <w:rFonts w:eastAsia="MS Mincho" w:cstheme="minorHAnsi"/>
          </w:rPr>
          <w:delText xml:space="preserve">(Akaike Information Criterion) </w:delText>
        </w:r>
        <w:r w:rsidRPr="00964D8C" w:rsidDel="00916EFA">
          <w:delText xml:space="preserve">values of their sigmoidal and double-sigmoidal model fits. Time courses for which both models yield an AIC score </w:delText>
        </w:r>
        <m:oMath>
          <m:r>
            <w:rPr>
              <w:rFonts w:ascii="Cambria Math" w:hAnsi="Cambria Math"/>
            </w:rPr>
            <m:t>&gt;-10</m:t>
          </m:r>
        </m:oMath>
        <w:r w:rsidRPr="003E141A" w:rsidDel="00916EFA">
          <w:delText xml:space="preserve"> are classified as “ambiguous”. (Neither model fits well.) The remaining time courses are classified as “infection” if the sigmoidal model yields the lower AIC score and as “infection &amp; lysis” if the double-sigmoidal model yields the lower AIC score.</w:delText>
        </w:r>
      </w:del>
    </w:p>
    <w:p w14:paraId="6EDEC554" w14:textId="109101DA" w:rsidR="003A6A56" w:rsidRPr="00257622" w:rsidDel="00916EFA" w:rsidRDefault="003A6A56" w:rsidP="003A6A56">
      <w:pPr>
        <w:numPr>
          <w:ilvl w:val="0"/>
          <w:numId w:val="11"/>
        </w:numPr>
        <w:spacing w:after="200" w:line="360" w:lineRule="auto"/>
        <w:contextualSpacing/>
        <w:jc w:val="both"/>
        <w:rPr>
          <w:del w:id="55" w:author="Mehmet Umut CAGLAR" w:date="2017-07-24T17:09:00Z"/>
          <w:rFonts w:asciiTheme="minorHAnsi" w:hAnsiTheme="minorHAnsi" w:cstheme="minorBidi"/>
          <w:sz w:val="22"/>
          <w:szCs w:val="22"/>
        </w:rPr>
      </w:pPr>
      <w:del w:id="56" w:author="Mehmet Umut CAGLAR" w:date="2017-07-24T17:09:00Z">
        <w:r w:rsidRPr="003E141A" w:rsidDel="00916EFA">
          <w:delText>We then assess for all “</w:delText>
        </w:r>
        <w:r w:rsidDel="00916EFA">
          <w:delText xml:space="preserve">infection &amp; lysis” cases if the intensity decline </w:delText>
        </w:r>
        <w:r w:rsidRPr="003E141A" w:rsidDel="00916EFA">
          <w:delText>display</w:delText>
        </w:r>
        <w:r w:rsidDel="00916EFA">
          <w:delText>ed</w:delText>
        </w:r>
        <w:r w:rsidRPr="003E141A" w:rsidDel="00916EFA">
          <w:delText xml:space="preserve"> after having reached their maximum is minor, in which case we reclassify them as “infection”. Specifically, we reclassify all cases for which the following two conditions hold: (i) </w:delText>
        </w:r>
        <m:oMath>
          <m:sSub>
            <m:sSubPr>
              <m:ctrlPr>
                <w:rPr>
                  <w:rFonts w:ascii="Cambria Math" w:hAnsi="Cambria Math"/>
                  <w:i/>
                </w:rPr>
              </m:ctrlPr>
            </m:sSubPr>
            <m:e>
              <m:r>
                <w:rPr>
                  <w:rFonts w:ascii="Cambria Math" w:hAnsi="Cambria Math"/>
                </w:rPr>
                <m:t>I</m:t>
              </m:r>
            </m:e>
            <m:sub>
              <m:r>
                <m:rPr>
                  <m:nor/>
                </m:rPr>
                <m:t>final</m:t>
              </m:r>
            </m:sub>
          </m:sSub>
          <m:r>
            <w:rPr>
              <w:rFonts w:ascii="Cambria Math" w:hAnsi="Cambria Math"/>
            </w:rPr>
            <m:t>/</m:t>
          </m:r>
          <m:sSub>
            <m:sSubPr>
              <m:ctrlPr>
                <w:rPr>
                  <w:rFonts w:ascii="Cambria Math" w:hAnsi="Cambria Math"/>
                  <w:i/>
                </w:rPr>
              </m:ctrlPr>
            </m:sSubPr>
            <m:e>
              <m:r>
                <w:rPr>
                  <w:rFonts w:ascii="Cambria Math" w:hAnsi="Cambria Math"/>
                </w:rPr>
                <m:t>I</m:t>
              </m:r>
            </m:e>
            <m:sub>
              <m:r>
                <m:rPr>
                  <m:nor/>
                </m:rPr>
                <m:t>max</m:t>
              </m:r>
            </m:sub>
          </m:sSub>
          <m:r>
            <w:rPr>
              <w:rFonts w:ascii="Cambria Math" w:hAnsi="Cambria Math"/>
            </w:rPr>
            <m:t>&gt;0.75</m:t>
          </m:r>
        </m:oMath>
        <w:r w:rsidRPr="003E141A" w:rsidDel="00916EFA">
          <w:delText xml:space="preserve">, </w:delText>
        </w:r>
        <w:r w:rsidRPr="003E141A" w:rsidDel="00916EFA">
          <w:rPr>
            <w:i/>
          </w:rPr>
          <w:delText>i.e.</w:delText>
        </w:r>
        <w:r w:rsidRPr="003E141A" w:rsidDel="00916EFA">
          <w:delText xml:space="preserve">, the decrease of intensity from maximum to final is small; (ii) The AIC score from the fit to the sigmoidal model is </w:delText>
        </w:r>
        <m:oMath>
          <m:r>
            <w:rPr>
              <w:rFonts w:ascii="Cambria Math" w:hAnsi="Cambria Math"/>
            </w:rPr>
            <m:t>≤-10</m:t>
          </m:r>
        </m:oMath>
        <w:r w:rsidRPr="003E141A" w:rsidDel="00916EFA">
          <w:delText xml:space="preserve">, </w:delText>
        </w:r>
        <w:r w:rsidRPr="003E141A" w:rsidDel="00916EFA">
          <w:rPr>
            <w:i/>
          </w:rPr>
          <w:delText>i.e.</w:delText>
        </w:r>
        <w:r w:rsidRPr="003E141A" w:rsidDel="00916EFA">
          <w:delText>, the sigmoidal fits the time course well.</w:delText>
        </w:r>
      </w:del>
    </w:p>
    <w:p w14:paraId="7345119C" w14:textId="78C205E0" w:rsidR="003A6A56" w:rsidRPr="00257622" w:rsidDel="00916EFA" w:rsidRDefault="003A6A56" w:rsidP="003A6A56">
      <w:pPr>
        <w:numPr>
          <w:ilvl w:val="0"/>
          <w:numId w:val="11"/>
        </w:numPr>
        <w:spacing w:after="200" w:line="360" w:lineRule="auto"/>
        <w:contextualSpacing/>
        <w:jc w:val="both"/>
        <w:rPr>
          <w:del w:id="57" w:author="Mehmet Umut CAGLAR" w:date="2017-07-24T17:09:00Z"/>
          <w:rFonts w:asciiTheme="minorHAnsi" w:hAnsiTheme="minorHAnsi" w:cstheme="minorBidi"/>
          <w:sz w:val="22"/>
          <w:szCs w:val="22"/>
        </w:rPr>
      </w:pPr>
      <w:del w:id="58" w:author="Mehmet Umut CAGLAR" w:date="2017-07-24T17:09:00Z">
        <w:r w:rsidRPr="003E141A" w:rsidDel="00916EFA">
          <w:delText>Last, we screen all time courses in the “infection” and “infection &amp; lysis” categories for cases where infection starts either u</w:delText>
        </w:r>
        <w:r w:rsidDel="00916EFA">
          <w:delText>nrealistically early or runs well</w:delText>
        </w:r>
        <w:r w:rsidRPr="003E141A" w:rsidDel="00916EFA">
          <w:delText xml:space="preserve"> past the end of the experiment at 24 hours, and re-classify those as “ambiguous”. Specifically, the infection start point minus 1/4 of the infection time must not be less than 0 hours, and the infection end point plus 1/4 of the infection time must not exceed 24 hours. (Note that, as can be seen in </w:delText>
        </w:r>
        <w:r w:rsidDel="00916EFA">
          <w:rPr>
            <w:b/>
          </w:rPr>
          <w:delText>Figure S</w:delText>
        </w:r>
        <w:r w:rsidRPr="002A32DC" w:rsidDel="00916EFA">
          <w:rPr>
            <w:b/>
          </w:rPr>
          <w:delText>5</w:delText>
        </w:r>
        <w:r w:rsidRPr="003E141A" w:rsidDel="00916EFA">
          <w:delText>, the intensity starts rising before the infection start point and it reaches its maximum after the infection end point, due to the sigmoidal behavior of the intensity curve.)</w:delText>
        </w:r>
        <w:r w:rsidRPr="003E141A" w:rsidDel="00916EFA">
          <w:rPr>
            <w:b/>
          </w:rPr>
          <w:delText xml:space="preserve"> </w:delText>
        </w:r>
      </w:del>
    </w:p>
    <w:p w14:paraId="128E9528" w14:textId="77777777" w:rsidR="003A6A56" w:rsidRDefault="003A6A56" w:rsidP="003A6A56">
      <w:pPr>
        <w:pStyle w:val="p-ni"/>
        <w:spacing w:after="200" w:line="360" w:lineRule="auto"/>
        <w:jc w:val="both"/>
        <w:rPr>
          <w:b/>
          <w:szCs w:val="24"/>
        </w:rPr>
      </w:pPr>
    </w:p>
    <w:p w14:paraId="63A50CF6" w14:textId="7029E6F7" w:rsidR="003A6A56" w:rsidRPr="009F3814" w:rsidRDefault="003A6A56" w:rsidP="003A6A56">
      <w:pPr>
        <w:pStyle w:val="p-ni"/>
        <w:spacing w:after="200" w:line="360" w:lineRule="auto"/>
        <w:jc w:val="both"/>
        <w:rPr>
          <w:b/>
          <w:szCs w:val="24"/>
        </w:rPr>
      </w:pPr>
      <w:r w:rsidRPr="009F3814">
        <w:rPr>
          <w:b/>
          <w:szCs w:val="24"/>
        </w:rPr>
        <w:t>Sample preparation</w:t>
      </w:r>
    </w:p>
    <w:p w14:paraId="4DEF2B55" w14:textId="77777777" w:rsidR="003A6A56" w:rsidRPr="009F3814" w:rsidRDefault="003A6A56" w:rsidP="003A6A56">
      <w:pPr>
        <w:pStyle w:val="p-ni"/>
        <w:spacing w:after="200" w:line="360" w:lineRule="auto"/>
        <w:jc w:val="both"/>
        <w:rPr>
          <w:rFonts w:eastAsia="PMingLiU"/>
          <w:szCs w:val="24"/>
          <w:lang w:eastAsia="zh-TW"/>
        </w:rPr>
      </w:pPr>
      <w:r w:rsidRPr="009F3814">
        <w:rPr>
          <w:rFonts w:eastAsia="PMingLiU"/>
          <w:b/>
          <w:szCs w:val="24"/>
          <w:lang w:eastAsia="zh-TW"/>
        </w:rPr>
        <w:lastRenderedPageBreak/>
        <w:t xml:space="preserve">Cell culture. </w:t>
      </w:r>
      <w:r w:rsidRPr="009F3814">
        <w:rPr>
          <w:rFonts w:eastAsia="PMingLiU"/>
          <w:szCs w:val="24"/>
          <w:lang w:eastAsia="zh-TW"/>
        </w:rPr>
        <w:t>HeLa S3 cells were obtained from American Type Culture Collection (ATCC) and cultured at 37°C in DMEM/F12 medium (Cat# 11320, Life Technologies, USA) supplemented with 10% fetal bovine serum (Cat# S11050H, Atlanta Biologicals, USA), 100 U/ml penicillin and 100 μg/ml streptomycin (Cat# 30-002-CI, Corning, USA). For suspension cultures, HeLa S3 cells were grown in 125-ml flasks (Cat# 355117, Becton Dickinson, USA) shaken at 80 rpm (Mini Shaker 15, VWR, USA).</w:t>
      </w:r>
    </w:p>
    <w:p w14:paraId="6B5E4048" w14:textId="77777777" w:rsidR="003A6A56" w:rsidRPr="009F3814" w:rsidRDefault="003A6A56" w:rsidP="003A6A56">
      <w:pPr>
        <w:pStyle w:val="p-ni"/>
        <w:spacing w:after="200" w:line="360" w:lineRule="auto"/>
        <w:jc w:val="both"/>
        <w:rPr>
          <w:rFonts w:eastAsia="PMingLiU"/>
          <w:szCs w:val="24"/>
          <w:lang w:eastAsia="zh-TW"/>
        </w:rPr>
      </w:pPr>
      <w:r w:rsidRPr="009F3814">
        <w:rPr>
          <w:rFonts w:eastAsia="PMingLiU"/>
          <w:b/>
          <w:szCs w:val="24"/>
          <w:lang w:eastAsia="zh-TW"/>
        </w:rPr>
        <w:t xml:space="preserve">Virus transfection, purification, and quantification. </w:t>
      </w:r>
      <w:r w:rsidRPr="009F3814">
        <w:rPr>
          <w:rFonts w:eastAsia="PMingLiU"/>
          <w:szCs w:val="24"/>
          <w:lang w:eastAsia="zh-TW"/>
        </w:rPr>
        <w:t>Enhanced green fluorescent protein and mCherry-modified poliovirus type 1 Mahoney (GFP-PV, mCherry-PV) wild-type (WT) and H273R mutant were used throughout this study.</w:t>
      </w:r>
    </w:p>
    <w:p w14:paraId="19D4F349" w14:textId="77777777" w:rsidR="003A6A56" w:rsidRPr="009F3814" w:rsidRDefault="003A6A56" w:rsidP="003A6A56">
      <w:pPr>
        <w:pStyle w:val="p-ni"/>
        <w:spacing w:after="200" w:line="360" w:lineRule="auto"/>
        <w:jc w:val="both"/>
        <w:rPr>
          <w:rFonts w:eastAsia="PMingLiU"/>
          <w:szCs w:val="24"/>
          <w:lang w:eastAsia="zh-TW"/>
        </w:rPr>
      </w:pPr>
      <w:r w:rsidRPr="009F3814">
        <w:rPr>
          <w:rFonts w:eastAsia="PMingLiU"/>
          <w:szCs w:val="24"/>
          <w:lang w:eastAsia="zh-TW"/>
        </w:rPr>
        <w:t xml:space="preserve">To make the virus, pMo-EGFP-WT or pMo-EGFP-H273R plasmid was first linearized with </w:t>
      </w:r>
      <w:r w:rsidRPr="009F3814">
        <w:rPr>
          <w:rFonts w:eastAsia="PMingLiU"/>
          <w:i/>
          <w:szCs w:val="24"/>
          <w:lang w:eastAsia="zh-TW"/>
        </w:rPr>
        <w:t>Apa</w:t>
      </w:r>
      <w:r w:rsidRPr="009F3814">
        <w:rPr>
          <w:rFonts w:eastAsia="PMingLiU"/>
          <w:szCs w:val="24"/>
          <w:lang w:eastAsia="zh-TW"/>
        </w:rPr>
        <w:t>I and purified (QIAEX II Gel Extraction Kit, Qiagen, Netherlands) by following the manufacturer’s protocol. Viral RNA was then transcribed from the linearized plasmid DNA in a 20-μl reaction mixture containing 350 mM HEPES pH 7.5, 32 mM magnesium acetate, 40 mM dithiothreitol (DTT), 2 mM spermidine, 28 mM nucleoside triphosphates (NTPs), 0.025 µg/µl linearized DNA, and 0.025 µg/µl T7 RNA polymerase. The mixture was incubated at 37°C for 5.5 hours to complete the reaction. Magnesium pyrophosphate generated during the reaction was removed by centrifugation for 2 minutes. RNA quality was checked by gel electrophoresis and RNA concentration was measured by scanning the gel in fluorescence mode (Typhoon 8600 scanner, Promega, USA). HeLa cells were transfected with 5 µg of viral RNA by electroporation, plated onto HeLa cell monolayers, and cultured at 37 °C. Upon cytopathic effect (CPE), virus was harvested by three repeated freeze-thaw cycles, centrifugation at 3000 rpm for 5 minutes to remove cell debris, and adding nonidet P-40 (NP-40) to 0.5%.</w:t>
      </w:r>
    </w:p>
    <w:p w14:paraId="1985E501" w14:textId="77777777" w:rsidR="003A6A56" w:rsidRPr="009F3814" w:rsidRDefault="003A6A56" w:rsidP="003A6A56">
      <w:pPr>
        <w:pStyle w:val="p-ni"/>
        <w:spacing w:after="200" w:line="360" w:lineRule="auto"/>
        <w:jc w:val="both"/>
        <w:rPr>
          <w:rFonts w:eastAsia="PMingLiU"/>
          <w:szCs w:val="24"/>
          <w:lang w:eastAsia="zh-TW"/>
        </w:rPr>
      </w:pPr>
      <w:r w:rsidRPr="009F3814">
        <w:rPr>
          <w:rFonts w:eastAsia="PMingLiU"/>
          <w:szCs w:val="24"/>
          <w:lang w:eastAsia="zh-TW"/>
        </w:rPr>
        <w:t>To purify the virus, the supernatant was mixed with 1 volume of 20% PEG-8000/1 M NaCl solution, incubated overnight at 4°C, and centrifuged at 8000 × g for 10 minutes at 4°C. After carefully washing the pellet with PBS, virus was resuspended in 30 ml of PBS, filtered (Centricon® Plus-70, EMD Millipore, USA) by following the manufacturer’s protocol, and resuspended in 1.5 ml of PBS to remove residual PEG.</w:t>
      </w:r>
    </w:p>
    <w:p w14:paraId="40AF14A8" w14:textId="77777777" w:rsidR="003A6A56" w:rsidRPr="009F3814" w:rsidRDefault="003A6A56" w:rsidP="003A6A56">
      <w:pPr>
        <w:pStyle w:val="p-ni"/>
        <w:spacing w:after="200" w:line="360" w:lineRule="auto"/>
        <w:jc w:val="both"/>
        <w:rPr>
          <w:rFonts w:eastAsia="PMingLiU"/>
          <w:szCs w:val="24"/>
          <w:lang w:eastAsia="zh-TW"/>
        </w:rPr>
      </w:pPr>
      <w:r w:rsidRPr="009F3814">
        <w:rPr>
          <w:rFonts w:eastAsia="PMingLiU"/>
          <w:szCs w:val="24"/>
          <w:lang w:eastAsia="zh-TW"/>
        </w:rPr>
        <w:lastRenderedPageBreak/>
        <w:t>To quantify the virus, plaque-forming units (pfu)/ml and genome copies/ml were determined through plaque assay and real-time (RT) quantitative polymerase chain reaction (qPCR), respectively. For plaque assay, virus was serially diluted in PBS, placed on HeLa cell monolayers in a 6-well plate, and incubated at room temperature (RT) for 15 to 30 minutes to infect the cells. After infection, PBS was removed and replaced with culture medium containing 1% agarose. After incubation at 37°C for 2 to 3 days, the agarose overlay was removed and cells were stained with crystal violet. Plaques were counted to determine virus titer in terms of pfu/ml. For quantification of viral genomes, viral RNA was extracted from virus samples (QIAamp Viral RNA Mini Kit, Qiagen, Netherlands) by following the manufacturer’s protocol and sent to the Genomics Core Facility of the Pennsylvania State University for RT-qPCR. Briefly, DNAse-treated RNA was reverse-transcribed (High-Capacity cDNA Reverse Transcription kit, Applied Biosystems, USA) by following the manufacturer’s protocol to make the cDNA. Quantification by RT-qPCR was conducted in a RT-PCR machine (7300 Real Time PCR System, Applied Biosystems, USA) by adding 10 or 20 ng of cDNA in a reaction with 2× universal PCR master mix (TaqMan®, Applied Biosystems, USA) in a 20-μl volume. Primers used were 5′-ACCCCTGGTAGCAATCAATATCTTAC-3′ (forward) and 5′-TTCTTTACTTCACCGGGTATGTCA-3′ (reverse), and probe used was 5′-[6-Fam]</w:t>
      </w:r>
      <w:r w:rsidRPr="009F3814">
        <w:rPr>
          <w:szCs w:val="24"/>
        </w:rPr>
        <w:t xml:space="preserve"> </w:t>
      </w:r>
      <w:r w:rsidRPr="009F3814">
        <w:rPr>
          <w:rFonts w:eastAsia="PMingLiU"/>
          <w:szCs w:val="24"/>
          <w:lang w:eastAsia="zh-TW"/>
        </w:rPr>
        <w:t xml:space="preserve">TGTGCGCTGCCTGAATTTGATGTGA-3′. A standard curve was generated using </w:t>
      </w:r>
      <w:r w:rsidRPr="009F3814">
        <w:rPr>
          <w:rFonts w:eastAsia="PMingLiU"/>
          <w:i/>
          <w:szCs w:val="24"/>
          <w:lang w:eastAsia="zh-TW"/>
        </w:rPr>
        <w:t>in vitro</w:t>
      </w:r>
      <w:r w:rsidRPr="009F3814">
        <w:rPr>
          <w:rFonts w:eastAsia="PMingLiU"/>
          <w:szCs w:val="24"/>
          <w:lang w:eastAsia="zh-TW"/>
        </w:rPr>
        <w:t xml:space="preserve"> transcribed viral RNA.</w:t>
      </w:r>
    </w:p>
    <w:p w14:paraId="17B83AD7" w14:textId="77777777" w:rsidR="003A6A56" w:rsidRPr="009F3814" w:rsidRDefault="003A6A56" w:rsidP="003A6A56">
      <w:pPr>
        <w:pStyle w:val="p-ni"/>
        <w:spacing w:after="200" w:line="360" w:lineRule="auto"/>
        <w:jc w:val="both"/>
        <w:rPr>
          <w:rFonts w:eastAsia="PMingLiU"/>
          <w:szCs w:val="24"/>
          <w:lang w:eastAsia="zh-TW"/>
        </w:rPr>
      </w:pPr>
      <w:r w:rsidRPr="009F3814">
        <w:rPr>
          <w:rFonts w:eastAsia="PMingLiU"/>
          <w:b/>
          <w:szCs w:val="24"/>
          <w:lang w:eastAsia="zh-TW"/>
        </w:rPr>
        <w:t>Drug treatment</w:t>
      </w:r>
      <w:r w:rsidRPr="009F3814">
        <w:rPr>
          <w:rFonts w:eastAsia="PMingLiU"/>
          <w:szCs w:val="24"/>
          <w:lang w:eastAsia="zh-TW"/>
        </w:rPr>
        <w:t>. For the drug-treatment experiment, 2'-C-methyladenosine (2'-C-meA), a chain-terminating nucleotide analogue, was used to inhibit the replication of viral genome. 1.5 mM 2'-C-meA in dimethyl sulfoxide (DMSO) stock solution was first diluted in culture medium to desired concentration. HeLa cells were suspended in culture medium containing drug, incubated at 37 °C for 1 hour, and centrifuged at 800 rpm for 5 minutes to remove the drug. After pre-treatment, cells were mixed with virus in PBS and incubated at RT with constant shaking for 30 minutes to allow infection. After infection, cells were centrifuged at 800 rpm for 5 minutes to remove PBS, re-suspended in culture medium containing the same concentration of drug, and loaded on chip. DMSO diluted in culture medium was used as a control.</w:t>
      </w:r>
    </w:p>
    <w:p w14:paraId="11B5FA5D" w14:textId="77777777" w:rsidR="003A6A56" w:rsidRDefault="003A6A56" w:rsidP="003A6A56">
      <w:pPr>
        <w:pStyle w:val="p-ni"/>
        <w:spacing w:after="200" w:line="360" w:lineRule="auto"/>
        <w:jc w:val="both"/>
        <w:rPr>
          <w:rFonts w:eastAsia="PMingLiU"/>
          <w:szCs w:val="24"/>
          <w:lang w:eastAsia="zh-TW"/>
        </w:rPr>
      </w:pPr>
      <w:r w:rsidRPr="009F3814">
        <w:rPr>
          <w:rFonts w:eastAsia="PMingLiU"/>
          <w:b/>
          <w:szCs w:val="24"/>
          <w:lang w:eastAsia="zh-TW"/>
        </w:rPr>
        <w:lastRenderedPageBreak/>
        <w:t>Cell cycle.</w:t>
      </w:r>
      <w:r w:rsidRPr="009F3814">
        <w:rPr>
          <w:rFonts w:eastAsia="PMingLiU"/>
          <w:szCs w:val="24"/>
          <w:lang w:eastAsia="zh-TW"/>
        </w:rPr>
        <w:t xml:space="preserve"> For the cell-cycle experiment, HeLa cells were first labelled with a cell membrane-permeant, DNA-binding dye (Vybrant® DyeCycle™ Ruby stain, Life Technologies, USA) by following the manufacturer’s protocol. After labelling, cells were sorted into G</w:t>
      </w:r>
      <w:r w:rsidRPr="009F3814">
        <w:rPr>
          <w:rFonts w:eastAsia="PMingLiU"/>
          <w:szCs w:val="24"/>
          <w:vertAlign w:val="subscript"/>
          <w:lang w:eastAsia="zh-TW"/>
        </w:rPr>
        <w:t>0</w:t>
      </w:r>
      <w:r w:rsidRPr="009F3814">
        <w:rPr>
          <w:rFonts w:eastAsia="PMingLiU"/>
          <w:szCs w:val="24"/>
          <w:lang w:eastAsia="zh-TW"/>
        </w:rPr>
        <w:t>/G</w:t>
      </w:r>
      <w:r w:rsidRPr="009F3814">
        <w:rPr>
          <w:rFonts w:eastAsia="PMingLiU"/>
          <w:szCs w:val="24"/>
          <w:vertAlign w:val="subscript"/>
          <w:lang w:eastAsia="zh-TW"/>
        </w:rPr>
        <w:t>1</w:t>
      </w:r>
      <w:r w:rsidRPr="009F3814">
        <w:rPr>
          <w:rFonts w:eastAsia="PMingLiU"/>
          <w:szCs w:val="24"/>
          <w:lang w:eastAsia="zh-TW"/>
        </w:rPr>
        <w:t xml:space="preserve"> and G</w:t>
      </w:r>
      <w:r w:rsidRPr="009F3814">
        <w:rPr>
          <w:rFonts w:eastAsia="PMingLiU"/>
          <w:szCs w:val="24"/>
          <w:vertAlign w:val="subscript"/>
          <w:lang w:eastAsia="zh-TW"/>
        </w:rPr>
        <w:t>2</w:t>
      </w:r>
      <w:r w:rsidRPr="009F3814">
        <w:rPr>
          <w:rFonts w:eastAsia="PMingLiU"/>
          <w:szCs w:val="24"/>
          <w:lang w:eastAsia="zh-TW"/>
        </w:rPr>
        <w:t>/M groups using a fluorescence-activated cell sorter (FACS) (MoFlo® Astrios™, Beckman Coulter, USA). Sorted cells were then infected with virus and loaded on chip for single-cell analysis. HeLa cells which were run through the FACS and collected without sorting were used as an unsorted control.</w:t>
      </w:r>
    </w:p>
    <w:p w14:paraId="1932CE22" w14:textId="77777777" w:rsidR="0053646C" w:rsidRDefault="0053646C" w:rsidP="00B04C1A">
      <w:pPr>
        <w:pStyle w:val="p-ni"/>
        <w:spacing w:line="480" w:lineRule="auto"/>
        <w:jc w:val="both"/>
        <w:rPr>
          <w:b/>
          <w:sz w:val="32"/>
          <w:szCs w:val="22"/>
          <w:lang w:val="en-US"/>
        </w:rPr>
      </w:pPr>
    </w:p>
    <w:p w14:paraId="5CC0679F" w14:textId="36669A1B" w:rsidR="002A2F71" w:rsidRPr="009A358E" w:rsidRDefault="003A6A56" w:rsidP="00B04C1A">
      <w:pPr>
        <w:pStyle w:val="p-ni"/>
        <w:spacing w:line="480" w:lineRule="auto"/>
        <w:jc w:val="both"/>
        <w:rPr>
          <w:b/>
          <w:sz w:val="28"/>
          <w:szCs w:val="28"/>
          <w:lang w:val="en-US"/>
        </w:rPr>
      </w:pPr>
      <w:r w:rsidRPr="009A358E">
        <w:rPr>
          <w:b/>
          <w:sz w:val="28"/>
          <w:szCs w:val="28"/>
          <w:lang w:val="en-US"/>
        </w:rPr>
        <w:t xml:space="preserve">Supplemental </w:t>
      </w:r>
      <w:r w:rsidR="0049321C" w:rsidRPr="009A358E">
        <w:rPr>
          <w:b/>
          <w:sz w:val="28"/>
          <w:szCs w:val="28"/>
          <w:lang w:val="en-US"/>
        </w:rPr>
        <w:t>References</w:t>
      </w:r>
    </w:p>
    <w:p w14:paraId="0644CCB3" w14:textId="77777777" w:rsidR="006D2AFB" w:rsidRPr="00783C88" w:rsidRDefault="006D2AFB" w:rsidP="00783C88">
      <w:pPr>
        <w:pStyle w:val="NormalWeb"/>
        <w:spacing w:after="0"/>
        <w:jc w:val="both"/>
        <w:rPr>
          <w:noProof/>
          <w:szCs w:val="22"/>
        </w:rPr>
      </w:pPr>
      <w:r w:rsidRPr="00783C88">
        <w:rPr>
          <w:noProof/>
          <w:szCs w:val="22"/>
        </w:rPr>
        <w:t>Benjamini, Y., and Hochberg, Y. (1995). Controlling the False Discovery Rate: A Practical and Powerful Approach to Multiple Testing. Journal of the Royal Statistical Society Series B (Methodological)</w:t>
      </w:r>
      <w:r w:rsidRPr="00783C88">
        <w:rPr>
          <w:i/>
          <w:noProof/>
          <w:szCs w:val="22"/>
        </w:rPr>
        <w:t xml:space="preserve"> 57</w:t>
      </w:r>
      <w:r w:rsidRPr="00783C88">
        <w:rPr>
          <w:noProof/>
          <w:szCs w:val="22"/>
        </w:rPr>
        <w:t>, 289 - 300.</w:t>
      </w:r>
    </w:p>
    <w:p w14:paraId="278465EA" w14:textId="6A450E4A" w:rsidR="003D7273" w:rsidRPr="00BA517C" w:rsidRDefault="006D2AFB" w:rsidP="00783C88">
      <w:pPr>
        <w:pStyle w:val="NormalWeb"/>
        <w:jc w:val="both"/>
        <w:rPr>
          <w:noProof/>
          <w:szCs w:val="22"/>
        </w:rPr>
      </w:pPr>
      <w:bookmarkStart w:id="59" w:name="_ENREF_2"/>
      <w:r w:rsidRPr="00783C88">
        <w:rPr>
          <w:noProof/>
          <w:szCs w:val="22"/>
        </w:rPr>
        <w:t>Korboukh, V.K., Lee, C.A., Acevedo, A., Vignuzzi, M., Xiao, Y., Arnold, J.J., Hemperly, S., Graci, J.D., August, A., Andino, R.</w:t>
      </w:r>
      <w:r w:rsidRPr="00783C88">
        <w:rPr>
          <w:i/>
          <w:noProof/>
          <w:szCs w:val="22"/>
        </w:rPr>
        <w:t>, et al.</w:t>
      </w:r>
      <w:r w:rsidRPr="00783C88">
        <w:rPr>
          <w:noProof/>
          <w:szCs w:val="22"/>
        </w:rPr>
        <w:t xml:space="preserve"> (2014). RNA virus population diversity, an optimum for maximal fitness and virulence. The Journal of biological chemistry</w:t>
      </w:r>
      <w:r w:rsidRPr="00783C88">
        <w:rPr>
          <w:i/>
          <w:noProof/>
          <w:szCs w:val="22"/>
        </w:rPr>
        <w:t xml:space="preserve"> 289</w:t>
      </w:r>
      <w:r w:rsidRPr="00783C88">
        <w:rPr>
          <w:noProof/>
          <w:szCs w:val="22"/>
        </w:rPr>
        <w:t>, 29531-29544.</w:t>
      </w:r>
      <w:bookmarkEnd w:id="59"/>
      <w:r w:rsidR="00916BB9" w:rsidRPr="00783C88">
        <w:rPr>
          <w:b/>
          <w:sz w:val="32"/>
          <w:szCs w:val="22"/>
        </w:rPr>
        <w:fldChar w:fldCharType="begin"/>
      </w:r>
      <w:r w:rsidR="00916BB9" w:rsidRPr="00783C88">
        <w:rPr>
          <w:b/>
          <w:sz w:val="32"/>
          <w:szCs w:val="22"/>
        </w:rPr>
        <w:instrText xml:space="preserve"> ADDIN EN.REFLIST </w:instrText>
      </w:r>
      <w:r w:rsidR="00916BB9" w:rsidRPr="00783C88">
        <w:rPr>
          <w:b/>
          <w:sz w:val="32"/>
          <w:szCs w:val="22"/>
        </w:rPr>
        <w:fldChar w:fldCharType="end"/>
      </w:r>
    </w:p>
    <w:sectPr w:rsidR="003D7273" w:rsidRPr="00BA517C" w:rsidSect="006167C9">
      <w:pgSz w:w="12240" w:h="15840"/>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AFA4A2F" w14:textId="77777777" w:rsidR="0097469C" w:rsidRDefault="0097469C" w:rsidP="006D6F53">
      <w:r>
        <w:separator/>
      </w:r>
    </w:p>
  </w:endnote>
  <w:endnote w:type="continuationSeparator" w:id="0">
    <w:p w14:paraId="7DB9269B" w14:textId="77777777" w:rsidR="0097469C" w:rsidRDefault="0097469C" w:rsidP="006D6F5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宋体">
    <w:charset w:val="86"/>
    <w:family w:val="auto"/>
    <w:pitch w:val="variable"/>
    <w:sig w:usb0="00000003" w:usb1="288F0000" w:usb2="00000016" w:usb3="00000000" w:csb0="00040001" w:csb1="00000000"/>
  </w:font>
  <w:font w:name="Arial">
    <w:panose1 w:val="020B0604020202020204"/>
    <w:charset w:val="00"/>
    <w:family w:val="auto"/>
    <w:pitch w:val="variable"/>
    <w:sig w:usb0="E0002AFF" w:usb1="C0007843" w:usb2="00000009" w:usb3="00000000" w:csb0="000001FF" w:csb1="00000000"/>
  </w:font>
  <w:font w:name="Tahoma">
    <w:panose1 w:val="020B0604030504040204"/>
    <w:charset w:val="00"/>
    <w:family w:val="auto"/>
    <w:pitch w:val="variable"/>
    <w:sig w:usb0="E1002EFF" w:usb1="C000605B" w:usb2="00000029" w:usb3="00000000" w:csb0="000101FF" w:csb1="00000000"/>
  </w:font>
  <w:font w:name="Times">
    <w:panose1 w:val="02000500000000000000"/>
    <w:charset w:val="00"/>
    <w:family w:val="auto"/>
    <w:pitch w:val="variable"/>
    <w:sig w:usb0="00000003" w:usb1="00000000" w:usb2="00000000" w:usb3="00000000" w:csb0="00000001" w:csb1="00000000"/>
  </w:font>
  <w:font w:name="SimSun">
    <w:panose1 w:val="02010600030101010101"/>
    <w:charset w:val="86"/>
    <w:family w:val="auto"/>
    <w:pitch w:val="variable"/>
    <w:sig w:usb0="00000003" w:usb1="288F0000" w:usb2="00000016" w:usb3="00000000" w:csb0="00040001" w:csb1="00000000"/>
  </w:font>
  <w:font w:name="PMingLiU">
    <w:panose1 w:val="02020500000000000000"/>
    <w:charset w:val="88"/>
    <w:family w:val="auto"/>
    <w:pitch w:val="variable"/>
    <w:sig w:usb0="A00002FF" w:usb1="28CFFCFA" w:usb2="00000016" w:usb3="00000000" w:csb0="00100001" w:csb1="00000000"/>
  </w:font>
  <w:font w:name="Cambria Math">
    <w:panose1 w:val="02040503050406030204"/>
    <w:charset w:val="00"/>
    <w:family w:val="auto"/>
    <w:pitch w:val="variable"/>
    <w:sig w:usb0="E00002FF" w:usb1="420024FF" w:usb2="00000000" w:usb3="00000000" w:csb0="0000019F" w:csb1="00000000"/>
  </w:font>
  <w:font w:name="Courier">
    <w:panose1 w:val="02000500000000000000"/>
    <w:charset w:val="00"/>
    <w:family w:val="auto"/>
    <w:pitch w:val="variable"/>
    <w:sig w:usb0="00000003" w:usb1="00000000" w:usb2="00000000" w:usb3="00000000" w:csb0="00000001" w:csb1="00000000"/>
  </w:font>
  <w:font w:name="MS Mincho">
    <w:panose1 w:val="02020609040205080304"/>
    <w:charset w:val="80"/>
    <w:family w:val="auto"/>
    <w:pitch w:val="variable"/>
    <w:sig w:usb0="E00002FF" w:usb1="6AC7FDFB" w:usb2="08000012" w:usb3="00000000" w:csb0="0002009F" w:csb1="00000000"/>
  </w:font>
  <w:font w:name="Cambria">
    <w:panose1 w:val="02040503050406030204"/>
    <w:charset w:val="00"/>
    <w:family w:val="auto"/>
    <w:pitch w:val="variable"/>
    <w:sig w:usb0="E00002FF" w:usb1="400004FF" w:usb2="00000000"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A67BD10" w14:textId="77777777" w:rsidR="0097469C" w:rsidRDefault="0097469C" w:rsidP="006D6F53">
      <w:r>
        <w:separator/>
      </w:r>
    </w:p>
  </w:footnote>
  <w:footnote w:type="continuationSeparator" w:id="0">
    <w:p w14:paraId="73549665" w14:textId="77777777" w:rsidR="0097469C" w:rsidRDefault="0097469C" w:rsidP="006D6F53">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DA11C73"/>
    <w:multiLevelType w:val="hybridMultilevel"/>
    <w:tmpl w:val="31E0D378"/>
    <w:lvl w:ilvl="0" w:tplc="04090017">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nsid w:val="1F0B1376"/>
    <w:multiLevelType w:val="hybridMultilevel"/>
    <w:tmpl w:val="8708CA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236757C8"/>
    <w:multiLevelType w:val="hybridMultilevel"/>
    <w:tmpl w:val="DE526E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304E4D87"/>
    <w:multiLevelType w:val="hybridMultilevel"/>
    <w:tmpl w:val="0B3430F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nsid w:val="364952FE"/>
    <w:multiLevelType w:val="hybridMultilevel"/>
    <w:tmpl w:val="484E25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38E0169B"/>
    <w:multiLevelType w:val="hybridMultilevel"/>
    <w:tmpl w:val="FC665A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41B90F26"/>
    <w:multiLevelType w:val="hybridMultilevel"/>
    <w:tmpl w:val="BC3264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4DF3255E"/>
    <w:multiLevelType w:val="hybridMultilevel"/>
    <w:tmpl w:val="A2480C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54E76FBE"/>
    <w:multiLevelType w:val="hybridMultilevel"/>
    <w:tmpl w:val="8E2EF9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5EFB0438"/>
    <w:multiLevelType w:val="hybridMultilevel"/>
    <w:tmpl w:val="08B2D6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6E451A40"/>
    <w:multiLevelType w:val="hybridMultilevel"/>
    <w:tmpl w:val="6972AF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6FC9332B"/>
    <w:multiLevelType w:val="hybridMultilevel"/>
    <w:tmpl w:val="5EC05A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7A8E5B6B"/>
    <w:multiLevelType w:val="hybridMultilevel"/>
    <w:tmpl w:val="B9685B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7D7E238B"/>
    <w:multiLevelType w:val="hybridMultilevel"/>
    <w:tmpl w:val="FE6ACF3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0"/>
  </w:num>
  <w:num w:numId="2">
    <w:abstractNumId w:val="10"/>
  </w:num>
  <w:num w:numId="3">
    <w:abstractNumId w:val="5"/>
  </w:num>
  <w:num w:numId="4">
    <w:abstractNumId w:val="12"/>
  </w:num>
  <w:num w:numId="5">
    <w:abstractNumId w:val="1"/>
  </w:num>
  <w:num w:numId="6">
    <w:abstractNumId w:val="9"/>
  </w:num>
  <w:num w:numId="7">
    <w:abstractNumId w:val="7"/>
  </w:num>
  <w:num w:numId="8">
    <w:abstractNumId w:val="11"/>
  </w:num>
  <w:num w:numId="9">
    <w:abstractNumId w:val="6"/>
  </w:num>
  <w:num w:numId="10">
    <w:abstractNumId w:val="13"/>
  </w:num>
  <w:num w:numId="11">
    <w:abstractNumId w:val="3"/>
  </w:num>
  <w:num w:numId="12">
    <w:abstractNumId w:val="4"/>
  </w:num>
  <w:num w:numId="13">
    <w:abstractNumId w:val="2"/>
  </w:num>
  <w:num w:numId="14">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90"/>
  <w:trackRevisions/>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Cell&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Libraries&gt;&lt;/Libraries&gt;"/>
  </w:docVars>
  <w:rsids>
    <w:rsidRoot w:val="002A4FD8"/>
    <w:rsid w:val="000005F5"/>
    <w:rsid w:val="00001FC7"/>
    <w:rsid w:val="00002A42"/>
    <w:rsid w:val="00004B6A"/>
    <w:rsid w:val="00004E47"/>
    <w:rsid w:val="00006398"/>
    <w:rsid w:val="00016AB2"/>
    <w:rsid w:val="00016BEC"/>
    <w:rsid w:val="00017B18"/>
    <w:rsid w:val="00020782"/>
    <w:rsid w:val="00022947"/>
    <w:rsid w:val="0004540A"/>
    <w:rsid w:val="0005192B"/>
    <w:rsid w:val="00051C84"/>
    <w:rsid w:val="00051D90"/>
    <w:rsid w:val="00055591"/>
    <w:rsid w:val="00056F7B"/>
    <w:rsid w:val="000759A9"/>
    <w:rsid w:val="00077E26"/>
    <w:rsid w:val="0008051F"/>
    <w:rsid w:val="00080616"/>
    <w:rsid w:val="00084445"/>
    <w:rsid w:val="00085205"/>
    <w:rsid w:val="000A236D"/>
    <w:rsid w:val="000A31A4"/>
    <w:rsid w:val="000A5626"/>
    <w:rsid w:val="000A7817"/>
    <w:rsid w:val="000B3B92"/>
    <w:rsid w:val="000B61A8"/>
    <w:rsid w:val="000B7288"/>
    <w:rsid w:val="000C2BFB"/>
    <w:rsid w:val="000C3BD7"/>
    <w:rsid w:val="000C61FF"/>
    <w:rsid w:val="000C697B"/>
    <w:rsid w:val="000D021A"/>
    <w:rsid w:val="000D09E8"/>
    <w:rsid w:val="000D4EE0"/>
    <w:rsid w:val="000E11D6"/>
    <w:rsid w:val="000F460D"/>
    <w:rsid w:val="000F63E6"/>
    <w:rsid w:val="001121BA"/>
    <w:rsid w:val="0011586F"/>
    <w:rsid w:val="0011760D"/>
    <w:rsid w:val="001233B7"/>
    <w:rsid w:val="00123D38"/>
    <w:rsid w:val="0012650D"/>
    <w:rsid w:val="00132AE6"/>
    <w:rsid w:val="00137484"/>
    <w:rsid w:val="001406A3"/>
    <w:rsid w:val="00140CF5"/>
    <w:rsid w:val="0014142A"/>
    <w:rsid w:val="001528D8"/>
    <w:rsid w:val="001541B5"/>
    <w:rsid w:val="001614EB"/>
    <w:rsid w:val="0017085C"/>
    <w:rsid w:val="00173021"/>
    <w:rsid w:val="001779F9"/>
    <w:rsid w:val="00180D03"/>
    <w:rsid w:val="00190294"/>
    <w:rsid w:val="001902E8"/>
    <w:rsid w:val="00194E0F"/>
    <w:rsid w:val="001A33B5"/>
    <w:rsid w:val="001A7E89"/>
    <w:rsid w:val="001B1D44"/>
    <w:rsid w:val="001B24EB"/>
    <w:rsid w:val="001B5176"/>
    <w:rsid w:val="001C1DB0"/>
    <w:rsid w:val="001C2117"/>
    <w:rsid w:val="001C2E1A"/>
    <w:rsid w:val="001C41E8"/>
    <w:rsid w:val="001C6457"/>
    <w:rsid w:val="001C7EBE"/>
    <w:rsid w:val="001D1C77"/>
    <w:rsid w:val="001E30FC"/>
    <w:rsid w:val="001E3A00"/>
    <w:rsid w:val="001F32EA"/>
    <w:rsid w:val="001F75AD"/>
    <w:rsid w:val="002128AA"/>
    <w:rsid w:val="00213201"/>
    <w:rsid w:val="0022123D"/>
    <w:rsid w:val="0022153E"/>
    <w:rsid w:val="00223241"/>
    <w:rsid w:val="00226AF1"/>
    <w:rsid w:val="002273CA"/>
    <w:rsid w:val="00230D14"/>
    <w:rsid w:val="00235BDF"/>
    <w:rsid w:val="00236741"/>
    <w:rsid w:val="00237C09"/>
    <w:rsid w:val="00242B3E"/>
    <w:rsid w:val="00242E68"/>
    <w:rsid w:val="002454D6"/>
    <w:rsid w:val="00245682"/>
    <w:rsid w:val="002621E1"/>
    <w:rsid w:val="00271161"/>
    <w:rsid w:val="002712B6"/>
    <w:rsid w:val="00275C56"/>
    <w:rsid w:val="00276475"/>
    <w:rsid w:val="0027777F"/>
    <w:rsid w:val="00286BCB"/>
    <w:rsid w:val="0029193B"/>
    <w:rsid w:val="0029443A"/>
    <w:rsid w:val="00294D19"/>
    <w:rsid w:val="002979BC"/>
    <w:rsid w:val="002A2F71"/>
    <w:rsid w:val="002A3A7B"/>
    <w:rsid w:val="002A47A7"/>
    <w:rsid w:val="002A4C69"/>
    <w:rsid w:val="002A4FD8"/>
    <w:rsid w:val="002A5232"/>
    <w:rsid w:val="002B0CC0"/>
    <w:rsid w:val="002B2254"/>
    <w:rsid w:val="002B33B8"/>
    <w:rsid w:val="002B34EA"/>
    <w:rsid w:val="002B380C"/>
    <w:rsid w:val="002B76DB"/>
    <w:rsid w:val="002C5451"/>
    <w:rsid w:val="002C7081"/>
    <w:rsid w:val="002C72C1"/>
    <w:rsid w:val="002C769D"/>
    <w:rsid w:val="002D0749"/>
    <w:rsid w:val="002D18BA"/>
    <w:rsid w:val="002D4CBA"/>
    <w:rsid w:val="002D7197"/>
    <w:rsid w:val="002E0E4B"/>
    <w:rsid w:val="002E1A0B"/>
    <w:rsid w:val="002E40AA"/>
    <w:rsid w:val="002E4527"/>
    <w:rsid w:val="002E4E97"/>
    <w:rsid w:val="002E4EAD"/>
    <w:rsid w:val="002E514B"/>
    <w:rsid w:val="002F3BE1"/>
    <w:rsid w:val="00306226"/>
    <w:rsid w:val="00314104"/>
    <w:rsid w:val="00314A37"/>
    <w:rsid w:val="003164E8"/>
    <w:rsid w:val="003219AD"/>
    <w:rsid w:val="003231A0"/>
    <w:rsid w:val="00326797"/>
    <w:rsid w:val="00326AB9"/>
    <w:rsid w:val="00326D91"/>
    <w:rsid w:val="00327BCB"/>
    <w:rsid w:val="00327CA6"/>
    <w:rsid w:val="0033355D"/>
    <w:rsid w:val="00333FCC"/>
    <w:rsid w:val="00334389"/>
    <w:rsid w:val="0034244B"/>
    <w:rsid w:val="00342D3A"/>
    <w:rsid w:val="00350CBD"/>
    <w:rsid w:val="00351911"/>
    <w:rsid w:val="00381BB8"/>
    <w:rsid w:val="003860D8"/>
    <w:rsid w:val="003865BA"/>
    <w:rsid w:val="0039201B"/>
    <w:rsid w:val="00396060"/>
    <w:rsid w:val="003A2579"/>
    <w:rsid w:val="003A3990"/>
    <w:rsid w:val="003A5E3E"/>
    <w:rsid w:val="003A6A56"/>
    <w:rsid w:val="003A6E81"/>
    <w:rsid w:val="003B48F9"/>
    <w:rsid w:val="003B7F64"/>
    <w:rsid w:val="003C6B04"/>
    <w:rsid w:val="003C7FB6"/>
    <w:rsid w:val="003D13B9"/>
    <w:rsid w:val="003D1DDC"/>
    <w:rsid w:val="003D26BF"/>
    <w:rsid w:val="003D7273"/>
    <w:rsid w:val="003E2C92"/>
    <w:rsid w:val="003E6E66"/>
    <w:rsid w:val="003F2FC6"/>
    <w:rsid w:val="00401CCA"/>
    <w:rsid w:val="0040343E"/>
    <w:rsid w:val="00405A37"/>
    <w:rsid w:val="00406802"/>
    <w:rsid w:val="00407673"/>
    <w:rsid w:val="004121AD"/>
    <w:rsid w:val="004158A5"/>
    <w:rsid w:val="00415B40"/>
    <w:rsid w:val="00420139"/>
    <w:rsid w:val="004318FE"/>
    <w:rsid w:val="00431ED4"/>
    <w:rsid w:val="00432672"/>
    <w:rsid w:val="00440005"/>
    <w:rsid w:val="00440647"/>
    <w:rsid w:val="004438EF"/>
    <w:rsid w:val="004454B5"/>
    <w:rsid w:val="00451BCE"/>
    <w:rsid w:val="00453A4F"/>
    <w:rsid w:val="00455E6E"/>
    <w:rsid w:val="0046441C"/>
    <w:rsid w:val="004759C9"/>
    <w:rsid w:val="00484E56"/>
    <w:rsid w:val="004930A8"/>
    <w:rsid w:val="0049321C"/>
    <w:rsid w:val="004A6E05"/>
    <w:rsid w:val="004B0A5F"/>
    <w:rsid w:val="004B4E33"/>
    <w:rsid w:val="004B548C"/>
    <w:rsid w:val="004B695B"/>
    <w:rsid w:val="004B74E0"/>
    <w:rsid w:val="004C3BE4"/>
    <w:rsid w:val="004D000B"/>
    <w:rsid w:val="004D1B7A"/>
    <w:rsid w:val="004D2956"/>
    <w:rsid w:val="004D43A6"/>
    <w:rsid w:val="004D4ACA"/>
    <w:rsid w:val="004D6363"/>
    <w:rsid w:val="004F360A"/>
    <w:rsid w:val="004F501A"/>
    <w:rsid w:val="004F6A7B"/>
    <w:rsid w:val="005011C9"/>
    <w:rsid w:val="0050493F"/>
    <w:rsid w:val="0050785F"/>
    <w:rsid w:val="00513970"/>
    <w:rsid w:val="00514266"/>
    <w:rsid w:val="005143D2"/>
    <w:rsid w:val="005145A3"/>
    <w:rsid w:val="005169B8"/>
    <w:rsid w:val="00516CBF"/>
    <w:rsid w:val="00523BD0"/>
    <w:rsid w:val="005274E1"/>
    <w:rsid w:val="00531742"/>
    <w:rsid w:val="00533D06"/>
    <w:rsid w:val="0053646C"/>
    <w:rsid w:val="005369B4"/>
    <w:rsid w:val="00543B24"/>
    <w:rsid w:val="005440D1"/>
    <w:rsid w:val="00546E11"/>
    <w:rsid w:val="00550600"/>
    <w:rsid w:val="005632B6"/>
    <w:rsid w:val="00563E45"/>
    <w:rsid w:val="00574C7C"/>
    <w:rsid w:val="00576DBF"/>
    <w:rsid w:val="0058113B"/>
    <w:rsid w:val="00582B29"/>
    <w:rsid w:val="00586621"/>
    <w:rsid w:val="00587E22"/>
    <w:rsid w:val="005912D7"/>
    <w:rsid w:val="00595882"/>
    <w:rsid w:val="005A7E16"/>
    <w:rsid w:val="005B1483"/>
    <w:rsid w:val="005C1FAE"/>
    <w:rsid w:val="005C22EE"/>
    <w:rsid w:val="005C5F65"/>
    <w:rsid w:val="005D3DE1"/>
    <w:rsid w:val="005D732F"/>
    <w:rsid w:val="005E0572"/>
    <w:rsid w:val="005E2AF7"/>
    <w:rsid w:val="005E3384"/>
    <w:rsid w:val="005E61A8"/>
    <w:rsid w:val="005E7A1A"/>
    <w:rsid w:val="005F5AC6"/>
    <w:rsid w:val="005F5E3E"/>
    <w:rsid w:val="00601280"/>
    <w:rsid w:val="006041FD"/>
    <w:rsid w:val="006123F1"/>
    <w:rsid w:val="006167C9"/>
    <w:rsid w:val="00617489"/>
    <w:rsid w:val="00620B28"/>
    <w:rsid w:val="0062785B"/>
    <w:rsid w:val="006353BD"/>
    <w:rsid w:val="00643E5C"/>
    <w:rsid w:val="00652498"/>
    <w:rsid w:val="006540E6"/>
    <w:rsid w:val="00654D7D"/>
    <w:rsid w:val="00656772"/>
    <w:rsid w:val="00666C24"/>
    <w:rsid w:val="00670DF7"/>
    <w:rsid w:val="00672CCB"/>
    <w:rsid w:val="006746B7"/>
    <w:rsid w:val="00682355"/>
    <w:rsid w:val="00683016"/>
    <w:rsid w:val="00687BCA"/>
    <w:rsid w:val="00690952"/>
    <w:rsid w:val="006938D1"/>
    <w:rsid w:val="006955A2"/>
    <w:rsid w:val="00696135"/>
    <w:rsid w:val="0069613F"/>
    <w:rsid w:val="006A1049"/>
    <w:rsid w:val="006A5834"/>
    <w:rsid w:val="006A637F"/>
    <w:rsid w:val="006B292C"/>
    <w:rsid w:val="006B7CA1"/>
    <w:rsid w:val="006B7D90"/>
    <w:rsid w:val="006C03CA"/>
    <w:rsid w:val="006C1732"/>
    <w:rsid w:val="006C204F"/>
    <w:rsid w:val="006C62A7"/>
    <w:rsid w:val="006C6AE7"/>
    <w:rsid w:val="006D2AFB"/>
    <w:rsid w:val="006D6F53"/>
    <w:rsid w:val="006D72A7"/>
    <w:rsid w:val="006E214D"/>
    <w:rsid w:val="006E4A5F"/>
    <w:rsid w:val="006E5D77"/>
    <w:rsid w:val="006F07A6"/>
    <w:rsid w:val="006F1D2B"/>
    <w:rsid w:val="006F27C2"/>
    <w:rsid w:val="007077B5"/>
    <w:rsid w:val="007111B4"/>
    <w:rsid w:val="00712D7C"/>
    <w:rsid w:val="00713E98"/>
    <w:rsid w:val="00715C08"/>
    <w:rsid w:val="0072484D"/>
    <w:rsid w:val="00724FAC"/>
    <w:rsid w:val="00730BE3"/>
    <w:rsid w:val="00733EE6"/>
    <w:rsid w:val="00736FDC"/>
    <w:rsid w:val="007420CF"/>
    <w:rsid w:val="00742952"/>
    <w:rsid w:val="00742B02"/>
    <w:rsid w:val="007439AB"/>
    <w:rsid w:val="00750E38"/>
    <w:rsid w:val="007603DF"/>
    <w:rsid w:val="00760514"/>
    <w:rsid w:val="00767D86"/>
    <w:rsid w:val="00770EA9"/>
    <w:rsid w:val="007736FB"/>
    <w:rsid w:val="00776983"/>
    <w:rsid w:val="00777C8D"/>
    <w:rsid w:val="0078137E"/>
    <w:rsid w:val="00783C88"/>
    <w:rsid w:val="007905F3"/>
    <w:rsid w:val="00794C3E"/>
    <w:rsid w:val="00797111"/>
    <w:rsid w:val="007A2865"/>
    <w:rsid w:val="007A6A76"/>
    <w:rsid w:val="007B19E7"/>
    <w:rsid w:val="007B328B"/>
    <w:rsid w:val="007B4280"/>
    <w:rsid w:val="007D0794"/>
    <w:rsid w:val="007D383B"/>
    <w:rsid w:val="007D684C"/>
    <w:rsid w:val="007E203C"/>
    <w:rsid w:val="007E2D5E"/>
    <w:rsid w:val="007E30AD"/>
    <w:rsid w:val="007E3DD5"/>
    <w:rsid w:val="007E44DE"/>
    <w:rsid w:val="007E67EA"/>
    <w:rsid w:val="007F0780"/>
    <w:rsid w:val="007F07EB"/>
    <w:rsid w:val="007F6360"/>
    <w:rsid w:val="00800158"/>
    <w:rsid w:val="00803590"/>
    <w:rsid w:val="00806A3C"/>
    <w:rsid w:val="008217D8"/>
    <w:rsid w:val="00836D81"/>
    <w:rsid w:val="00837338"/>
    <w:rsid w:val="00845946"/>
    <w:rsid w:val="008503CB"/>
    <w:rsid w:val="00856D1A"/>
    <w:rsid w:val="008577D6"/>
    <w:rsid w:val="008625DD"/>
    <w:rsid w:val="00871879"/>
    <w:rsid w:val="008807E4"/>
    <w:rsid w:val="0088114F"/>
    <w:rsid w:val="00884FD1"/>
    <w:rsid w:val="00890DBA"/>
    <w:rsid w:val="0089368C"/>
    <w:rsid w:val="008A088E"/>
    <w:rsid w:val="008A1EB8"/>
    <w:rsid w:val="008A38A0"/>
    <w:rsid w:val="008B142A"/>
    <w:rsid w:val="008C33CC"/>
    <w:rsid w:val="008D1F4F"/>
    <w:rsid w:val="008D5301"/>
    <w:rsid w:val="008D71FD"/>
    <w:rsid w:val="008F0C2A"/>
    <w:rsid w:val="008F333F"/>
    <w:rsid w:val="008F5759"/>
    <w:rsid w:val="008F7268"/>
    <w:rsid w:val="009029AB"/>
    <w:rsid w:val="00903D99"/>
    <w:rsid w:val="00904D72"/>
    <w:rsid w:val="00906B6C"/>
    <w:rsid w:val="00907491"/>
    <w:rsid w:val="00907687"/>
    <w:rsid w:val="00915D73"/>
    <w:rsid w:val="00916BB9"/>
    <w:rsid w:val="00916EFA"/>
    <w:rsid w:val="00921AEE"/>
    <w:rsid w:val="00924A56"/>
    <w:rsid w:val="00925589"/>
    <w:rsid w:val="00927685"/>
    <w:rsid w:val="009312DD"/>
    <w:rsid w:val="009315D8"/>
    <w:rsid w:val="0093363A"/>
    <w:rsid w:val="0093616B"/>
    <w:rsid w:val="0094296A"/>
    <w:rsid w:val="00947991"/>
    <w:rsid w:val="00950232"/>
    <w:rsid w:val="009539C0"/>
    <w:rsid w:val="00955EBC"/>
    <w:rsid w:val="00956A90"/>
    <w:rsid w:val="00970281"/>
    <w:rsid w:val="00971EBF"/>
    <w:rsid w:val="00973C90"/>
    <w:rsid w:val="0097469C"/>
    <w:rsid w:val="00975193"/>
    <w:rsid w:val="00975BA2"/>
    <w:rsid w:val="009774D1"/>
    <w:rsid w:val="00977861"/>
    <w:rsid w:val="00982511"/>
    <w:rsid w:val="0098528F"/>
    <w:rsid w:val="009875D6"/>
    <w:rsid w:val="00990AE4"/>
    <w:rsid w:val="009A104F"/>
    <w:rsid w:val="009A358E"/>
    <w:rsid w:val="009A387A"/>
    <w:rsid w:val="009A412F"/>
    <w:rsid w:val="009A68AB"/>
    <w:rsid w:val="009B060B"/>
    <w:rsid w:val="009B2AC6"/>
    <w:rsid w:val="009C4E5E"/>
    <w:rsid w:val="009D144C"/>
    <w:rsid w:val="009D16F0"/>
    <w:rsid w:val="009D23BA"/>
    <w:rsid w:val="009D295D"/>
    <w:rsid w:val="009E612A"/>
    <w:rsid w:val="009F0A36"/>
    <w:rsid w:val="009F3671"/>
    <w:rsid w:val="00A17AF0"/>
    <w:rsid w:val="00A214B2"/>
    <w:rsid w:val="00A24D72"/>
    <w:rsid w:val="00A34DF7"/>
    <w:rsid w:val="00A3503D"/>
    <w:rsid w:val="00A37287"/>
    <w:rsid w:val="00A42B37"/>
    <w:rsid w:val="00A44AEA"/>
    <w:rsid w:val="00A53517"/>
    <w:rsid w:val="00A62B7C"/>
    <w:rsid w:val="00A72593"/>
    <w:rsid w:val="00A74F51"/>
    <w:rsid w:val="00A7617C"/>
    <w:rsid w:val="00A824CB"/>
    <w:rsid w:val="00A842F9"/>
    <w:rsid w:val="00A8657C"/>
    <w:rsid w:val="00A87F29"/>
    <w:rsid w:val="00A95B50"/>
    <w:rsid w:val="00A97810"/>
    <w:rsid w:val="00AA4E31"/>
    <w:rsid w:val="00AB201D"/>
    <w:rsid w:val="00AB4D08"/>
    <w:rsid w:val="00AB55AD"/>
    <w:rsid w:val="00AC050B"/>
    <w:rsid w:val="00AC33F7"/>
    <w:rsid w:val="00AC5986"/>
    <w:rsid w:val="00AD31A7"/>
    <w:rsid w:val="00AE0101"/>
    <w:rsid w:val="00AE593D"/>
    <w:rsid w:val="00AF54D9"/>
    <w:rsid w:val="00B04C1A"/>
    <w:rsid w:val="00B05912"/>
    <w:rsid w:val="00B07ED0"/>
    <w:rsid w:val="00B1069B"/>
    <w:rsid w:val="00B10F0E"/>
    <w:rsid w:val="00B122A8"/>
    <w:rsid w:val="00B13ECA"/>
    <w:rsid w:val="00B174EC"/>
    <w:rsid w:val="00B17848"/>
    <w:rsid w:val="00B20A1F"/>
    <w:rsid w:val="00B2142D"/>
    <w:rsid w:val="00B24598"/>
    <w:rsid w:val="00B42BA8"/>
    <w:rsid w:val="00B45A13"/>
    <w:rsid w:val="00B47BA7"/>
    <w:rsid w:val="00B553BF"/>
    <w:rsid w:val="00B55F3A"/>
    <w:rsid w:val="00B6324D"/>
    <w:rsid w:val="00B63B35"/>
    <w:rsid w:val="00B671A6"/>
    <w:rsid w:val="00B67270"/>
    <w:rsid w:val="00B70BBD"/>
    <w:rsid w:val="00B7287B"/>
    <w:rsid w:val="00B81F20"/>
    <w:rsid w:val="00B83B8B"/>
    <w:rsid w:val="00B909B3"/>
    <w:rsid w:val="00B9274D"/>
    <w:rsid w:val="00B9465E"/>
    <w:rsid w:val="00B94823"/>
    <w:rsid w:val="00B969FC"/>
    <w:rsid w:val="00BA1A24"/>
    <w:rsid w:val="00BA517C"/>
    <w:rsid w:val="00BB5AA5"/>
    <w:rsid w:val="00BB7A4E"/>
    <w:rsid w:val="00BC44E2"/>
    <w:rsid w:val="00BD6BCB"/>
    <w:rsid w:val="00BF430B"/>
    <w:rsid w:val="00BF74C0"/>
    <w:rsid w:val="00BF7D87"/>
    <w:rsid w:val="00C03A2B"/>
    <w:rsid w:val="00C07863"/>
    <w:rsid w:val="00C13481"/>
    <w:rsid w:val="00C16BDA"/>
    <w:rsid w:val="00C224B0"/>
    <w:rsid w:val="00C2578F"/>
    <w:rsid w:val="00C263E9"/>
    <w:rsid w:val="00C31C83"/>
    <w:rsid w:val="00C35766"/>
    <w:rsid w:val="00C3725A"/>
    <w:rsid w:val="00C42789"/>
    <w:rsid w:val="00C45A6F"/>
    <w:rsid w:val="00C522B6"/>
    <w:rsid w:val="00C52F08"/>
    <w:rsid w:val="00C60FE6"/>
    <w:rsid w:val="00C63F67"/>
    <w:rsid w:val="00C66152"/>
    <w:rsid w:val="00C725D8"/>
    <w:rsid w:val="00C7537F"/>
    <w:rsid w:val="00C82BDA"/>
    <w:rsid w:val="00CA5BF8"/>
    <w:rsid w:val="00CB2057"/>
    <w:rsid w:val="00CB2793"/>
    <w:rsid w:val="00CB2C70"/>
    <w:rsid w:val="00CB52A1"/>
    <w:rsid w:val="00CB5750"/>
    <w:rsid w:val="00CB66E4"/>
    <w:rsid w:val="00CC0F4C"/>
    <w:rsid w:val="00CC13E2"/>
    <w:rsid w:val="00CC3584"/>
    <w:rsid w:val="00CC46FD"/>
    <w:rsid w:val="00CD3071"/>
    <w:rsid w:val="00CE25F6"/>
    <w:rsid w:val="00CE53F0"/>
    <w:rsid w:val="00D017FD"/>
    <w:rsid w:val="00D01FE4"/>
    <w:rsid w:val="00D0631B"/>
    <w:rsid w:val="00D07262"/>
    <w:rsid w:val="00D0745E"/>
    <w:rsid w:val="00D1325B"/>
    <w:rsid w:val="00D1421D"/>
    <w:rsid w:val="00D155AD"/>
    <w:rsid w:val="00D1763B"/>
    <w:rsid w:val="00D20D5E"/>
    <w:rsid w:val="00D21671"/>
    <w:rsid w:val="00D222CC"/>
    <w:rsid w:val="00D33D42"/>
    <w:rsid w:val="00D34823"/>
    <w:rsid w:val="00D40F80"/>
    <w:rsid w:val="00D42E7D"/>
    <w:rsid w:val="00D4560E"/>
    <w:rsid w:val="00D52AD5"/>
    <w:rsid w:val="00D52D3D"/>
    <w:rsid w:val="00D53A48"/>
    <w:rsid w:val="00D6236A"/>
    <w:rsid w:val="00D628AA"/>
    <w:rsid w:val="00D62A49"/>
    <w:rsid w:val="00D66295"/>
    <w:rsid w:val="00D71AD7"/>
    <w:rsid w:val="00D73748"/>
    <w:rsid w:val="00D77BF6"/>
    <w:rsid w:val="00D8154B"/>
    <w:rsid w:val="00D81705"/>
    <w:rsid w:val="00D82057"/>
    <w:rsid w:val="00D86DE2"/>
    <w:rsid w:val="00D875E1"/>
    <w:rsid w:val="00D934E9"/>
    <w:rsid w:val="00D958C6"/>
    <w:rsid w:val="00D95C51"/>
    <w:rsid w:val="00DA4E9B"/>
    <w:rsid w:val="00DA7101"/>
    <w:rsid w:val="00DB1B32"/>
    <w:rsid w:val="00DB4964"/>
    <w:rsid w:val="00DD4923"/>
    <w:rsid w:val="00DD5A2B"/>
    <w:rsid w:val="00DD6258"/>
    <w:rsid w:val="00DE27FF"/>
    <w:rsid w:val="00E0164D"/>
    <w:rsid w:val="00E01BC8"/>
    <w:rsid w:val="00E06B48"/>
    <w:rsid w:val="00E1044B"/>
    <w:rsid w:val="00E15BDF"/>
    <w:rsid w:val="00E16D40"/>
    <w:rsid w:val="00E2360D"/>
    <w:rsid w:val="00E35EBE"/>
    <w:rsid w:val="00E36641"/>
    <w:rsid w:val="00E538F5"/>
    <w:rsid w:val="00E54CF9"/>
    <w:rsid w:val="00E56BF0"/>
    <w:rsid w:val="00E61903"/>
    <w:rsid w:val="00E62279"/>
    <w:rsid w:val="00E639B5"/>
    <w:rsid w:val="00E65A00"/>
    <w:rsid w:val="00E665E0"/>
    <w:rsid w:val="00E6702F"/>
    <w:rsid w:val="00E7231D"/>
    <w:rsid w:val="00E72E4D"/>
    <w:rsid w:val="00E76434"/>
    <w:rsid w:val="00E80363"/>
    <w:rsid w:val="00E818F6"/>
    <w:rsid w:val="00E836D3"/>
    <w:rsid w:val="00E84F2C"/>
    <w:rsid w:val="00E87A3B"/>
    <w:rsid w:val="00E91A02"/>
    <w:rsid w:val="00E95F87"/>
    <w:rsid w:val="00E97A59"/>
    <w:rsid w:val="00EA16C0"/>
    <w:rsid w:val="00EA3488"/>
    <w:rsid w:val="00EA720D"/>
    <w:rsid w:val="00EA72F4"/>
    <w:rsid w:val="00EB099C"/>
    <w:rsid w:val="00EB3189"/>
    <w:rsid w:val="00EB4085"/>
    <w:rsid w:val="00EB4D72"/>
    <w:rsid w:val="00EB66A3"/>
    <w:rsid w:val="00EC5ED7"/>
    <w:rsid w:val="00ED01ED"/>
    <w:rsid w:val="00ED2580"/>
    <w:rsid w:val="00ED2846"/>
    <w:rsid w:val="00ED2CA3"/>
    <w:rsid w:val="00ED39E8"/>
    <w:rsid w:val="00ED3DBD"/>
    <w:rsid w:val="00ED623E"/>
    <w:rsid w:val="00ED6C95"/>
    <w:rsid w:val="00ED7C55"/>
    <w:rsid w:val="00EE50DC"/>
    <w:rsid w:val="00EE5894"/>
    <w:rsid w:val="00EF22E5"/>
    <w:rsid w:val="00EF6DD6"/>
    <w:rsid w:val="00EF700B"/>
    <w:rsid w:val="00F0422E"/>
    <w:rsid w:val="00F0737D"/>
    <w:rsid w:val="00F11CF9"/>
    <w:rsid w:val="00F145EC"/>
    <w:rsid w:val="00F24947"/>
    <w:rsid w:val="00F369A0"/>
    <w:rsid w:val="00F41BD5"/>
    <w:rsid w:val="00F44DAF"/>
    <w:rsid w:val="00F601B6"/>
    <w:rsid w:val="00F73E81"/>
    <w:rsid w:val="00F74B92"/>
    <w:rsid w:val="00F75375"/>
    <w:rsid w:val="00F76AC6"/>
    <w:rsid w:val="00F8118B"/>
    <w:rsid w:val="00F81665"/>
    <w:rsid w:val="00F84DF7"/>
    <w:rsid w:val="00F876B5"/>
    <w:rsid w:val="00F90F62"/>
    <w:rsid w:val="00F95E7F"/>
    <w:rsid w:val="00FA39B8"/>
    <w:rsid w:val="00FB18EB"/>
    <w:rsid w:val="00FB57A8"/>
    <w:rsid w:val="00FB7109"/>
    <w:rsid w:val="00FC2CC0"/>
    <w:rsid w:val="00FC3777"/>
    <w:rsid w:val="00FC7D01"/>
    <w:rsid w:val="00FC7D85"/>
    <w:rsid w:val="00FD31C9"/>
    <w:rsid w:val="00FD4D27"/>
    <w:rsid w:val="00FE108A"/>
    <w:rsid w:val="00FF3913"/>
    <w:rsid w:val="00FF600A"/>
  </w:rsids>
  <m:mathPr>
    <m:mathFont m:val="Cambria Math"/>
    <m:brkBin m:val="before"/>
    <m:brkBinSub m:val="--"/>
    <m:smallFrac m:val="0"/>
    <m:dispDef/>
    <m:lMargin m:val="0"/>
    <m:rMargin m:val="0"/>
    <m:defJc m:val="centerGroup"/>
    <m:wrapIndent m:val="1440"/>
    <m:intLim m:val="subSup"/>
    <m:naryLim m:val="undOvr"/>
  </m:mathPr>
  <w:themeFontLang w:val="en-US" w:eastAsia="zh-CN"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6B08DB"/>
  <w15:docId w15:val="{D654C69C-5335-4BB6-8C1C-9948CFD98D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zh-CN" w:bidi="ar-SA"/>
      </w:rPr>
    </w:rPrDefault>
    <w:pPrDefault>
      <w:pPr>
        <w:spacing w:after="200" w:line="276"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iPriority="0"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F76AC6"/>
    <w:pPr>
      <w:spacing w:after="0" w:line="240" w:lineRule="auto"/>
    </w:pPr>
    <w:rPr>
      <w:rFonts w:ascii="Times New Roman" w:eastAsia="Times New Roman" w:hAnsi="Times New Roman" w:cs="Times New Roman"/>
      <w:sz w:val="24"/>
      <w:szCs w:val="24"/>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ni">
    <w:name w:val="p-ni"/>
    <w:basedOn w:val="p"/>
    <w:rsid w:val="00BF7D87"/>
    <w:pPr>
      <w:spacing w:after="240"/>
      <w:ind w:firstLine="0"/>
    </w:pPr>
  </w:style>
  <w:style w:type="paragraph" w:customStyle="1" w:styleId="p">
    <w:name w:val="p"/>
    <w:rsid w:val="00BF7D87"/>
    <w:pPr>
      <w:spacing w:after="360" w:line="480" w:lineRule="atLeast"/>
      <w:ind w:firstLine="567"/>
    </w:pPr>
    <w:rPr>
      <w:rFonts w:ascii="Times New Roman" w:eastAsia="Times New Roman" w:hAnsi="Times New Roman" w:cs="Times New Roman"/>
      <w:sz w:val="24"/>
      <w:szCs w:val="20"/>
      <w:lang w:val="en-GB" w:eastAsia="en-US"/>
    </w:rPr>
  </w:style>
  <w:style w:type="paragraph" w:customStyle="1" w:styleId="fd">
    <w:name w:val="fd"/>
    <w:basedOn w:val="p-ni"/>
    <w:rsid w:val="00BF7D87"/>
    <w:pPr>
      <w:tabs>
        <w:tab w:val="right" w:pos="8505"/>
      </w:tabs>
    </w:pPr>
  </w:style>
  <w:style w:type="paragraph" w:customStyle="1" w:styleId="arttitle">
    <w:name w:val="arttitle"/>
    <w:basedOn w:val="p-ni"/>
    <w:rsid w:val="00690952"/>
    <w:rPr>
      <w:rFonts w:ascii="Arial" w:hAnsi="Arial"/>
      <w:b/>
      <w:sz w:val="32"/>
    </w:rPr>
  </w:style>
  <w:style w:type="paragraph" w:customStyle="1" w:styleId="bibcit">
    <w:name w:val="bibcit"/>
    <w:basedOn w:val="p-ni"/>
    <w:rsid w:val="00D1763B"/>
    <w:pPr>
      <w:spacing w:after="120"/>
    </w:pPr>
  </w:style>
  <w:style w:type="character" w:styleId="Hyperlink">
    <w:name w:val="Hyperlink"/>
    <w:basedOn w:val="DefaultParagraphFont"/>
    <w:rsid w:val="00D1763B"/>
    <w:rPr>
      <w:color w:val="CE0808"/>
      <w:u w:val="single"/>
    </w:rPr>
  </w:style>
  <w:style w:type="character" w:styleId="HTMLCite">
    <w:name w:val="HTML Cite"/>
    <w:basedOn w:val="DefaultParagraphFont"/>
    <w:rsid w:val="00D1763B"/>
    <w:rPr>
      <w:i/>
      <w:iCs/>
    </w:rPr>
  </w:style>
  <w:style w:type="paragraph" w:styleId="BalloonText">
    <w:name w:val="Balloon Text"/>
    <w:basedOn w:val="Normal"/>
    <w:link w:val="BalloonTextChar"/>
    <w:uiPriority w:val="99"/>
    <w:semiHidden/>
    <w:unhideWhenUsed/>
    <w:rsid w:val="00523BD0"/>
    <w:rPr>
      <w:rFonts w:ascii="Tahoma" w:hAnsi="Tahoma" w:cs="Tahoma"/>
      <w:sz w:val="16"/>
      <w:szCs w:val="16"/>
    </w:rPr>
  </w:style>
  <w:style w:type="character" w:customStyle="1" w:styleId="BalloonTextChar">
    <w:name w:val="Balloon Text Char"/>
    <w:basedOn w:val="DefaultParagraphFont"/>
    <w:link w:val="BalloonText"/>
    <w:uiPriority w:val="99"/>
    <w:semiHidden/>
    <w:rsid w:val="00523BD0"/>
    <w:rPr>
      <w:rFonts w:ascii="Tahoma" w:eastAsia="Times New Roman" w:hAnsi="Tahoma" w:cs="Tahoma"/>
      <w:sz w:val="16"/>
      <w:szCs w:val="16"/>
      <w:lang w:eastAsia="en-US"/>
    </w:rPr>
  </w:style>
  <w:style w:type="character" w:styleId="CommentReference">
    <w:name w:val="annotation reference"/>
    <w:basedOn w:val="DefaultParagraphFont"/>
    <w:uiPriority w:val="99"/>
    <w:semiHidden/>
    <w:unhideWhenUsed/>
    <w:rsid w:val="00687BCA"/>
    <w:rPr>
      <w:sz w:val="16"/>
      <w:szCs w:val="16"/>
    </w:rPr>
  </w:style>
  <w:style w:type="paragraph" w:styleId="CommentText">
    <w:name w:val="annotation text"/>
    <w:basedOn w:val="Normal"/>
    <w:link w:val="CommentTextChar"/>
    <w:uiPriority w:val="99"/>
    <w:semiHidden/>
    <w:unhideWhenUsed/>
    <w:rsid w:val="00687BCA"/>
    <w:rPr>
      <w:sz w:val="20"/>
      <w:szCs w:val="20"/>
    </w:rPr>
  </w:style>
  <w:style w:type="character" w:customStyle="1" w:styleId="CommentTextChar">
    <w:name w:val="Comment Text Char"/>
    <w:basedOn w:val="DefaultParagraphFont"/>
    <w:link w:val="CommentText"/>
    <w:uiPriority w:val="99"/>
    <w:semiHidden/>
    <w:rsid w:val="00687BCA"/>
    <w:rPr>
      <w:rFonts w:ascii="Times New Roman" w:eastAsia="Times New Roman" w:hAnsi="Times New Roman" w:cs="Times New Roman"/>
      <w:sz w:val="20"/>
      <w:szCs w:val="20"/>
      <w:lang w:eastAsia="en-US"/>
    </w:rPr>
  </w:style>
  <w:style w:type="paragraph" w:styleId="CommentSubject">
    <w:name w:val="annotation subject"/>
    <w:basedOn w:val="CommentText"/>
    <w:next w:val="CommentText"/>
    <w:link w:val="CommentSubjectChar"/>
    <w:uiPriority w:val="99"/>
    <w:semiHidden/>
    <w:unhideWhenUsed/>
    <w:rsid w:val="00687BCA"/>
    <w:rPr>
      <w:b/>
      <w:bCs/>
    </w:rPr>
  </w:style>
  <w:style w:type="character" w:customStyle="1" w:styleId="CommentSubjectChar">
    <w:name w:val="Comment Subject Char"/>
    <w:basedOn w:val="CommentTextChar"/>
    <w:link w:val="CommentSubject"/>
    <w:uiPriority w:val="99"/>
    <w:semiHidden/>
    <w:rsid w:val="00687BCA"/>
    <w:rPr>
      <w:rFonts w:ascii="Times New Roman" w:eastAsia="Times New Roman" w:hAnsi="Times New Roman" w:cs="Times New Roman"/>
      <w:b/>
      <w:bCs/>
      <w:sz w:val="20"/>
      <w:szCs w:val="20"/>
      <w:lang w:eastAsia="en-US"/>
    </w:rPr>
  </w:style>
  <w:style w:type="paragraph" w:styleId="Revision">
    <w:name w:val="Revision"/>
    <w:hidden/>
    <w:uiPriority w:val="99"/>
    <w:semiHidden/>
    <w:rsid w:val="00687BCA"/>
    <w:pPr>
      <w:spacing w:after="0" w:line="240" w:lineRule="auto"/>
    </w:pPr>
    <w:rPr>
      <w:rFonts w:ascii="Times New Roman" w:eastAsia="Times New Roman" w:hAnsi="Times New Roman" w:cs="Times New Roman"/>
      <w:sz w:val="24"/>
      <w:szCs w:val="24"/>
      <w:lang w:eastAsia="en-US"/>
    </w:rPr>
  </w:style>
  <w:style w:type="paragraph" w:customStyle="1" w:styleId="aug">
    <w:name w:val="aug"/>
    <w:basedOn w:val="Normal"/>
    <w:rsid w:val="00B10F0E"/>
    <w:pPr>
      <w:spacing w:after="240" w:line="480" w:lineRule="atLeast"/>
    </w:pPr>
    <w:rPr>
      <w:szCs w:val="20"/>
      <w:lang w:val="en-GB"/>
    </w:rPr>
  </w:style>
  <w:style w:type="paragraph" w:customStyle="1" w:styleId="aff">
    <w:name w:val="aff"/>
    <w:basedOn w:val="Normal"/>
    <w:rsid w:val="00B10F0E"/>
    <w:pPr>
      <w:spacing w:after="240" w:line="480" w:lineRule="atLeast"/>
    </w:pPr>
    <w:rPr>
      <w:i/>
      <w:szCs w:val="20"/>
      <w:lang w:val="en-GB"/>
    </w:rPr>
  </w:style>
  <w:style w:type="paragraph" w:customStyle="1" w:styleId="footnote">
    <w:name w:val="footnote"/>
    <w:basedOn w:val="Normal"/>
    <w:rsid w:val="00B10F0E"/>
    <w:pPr>
      <w:spacing w:after="240" w:line="480" w:lineRule="atLeast"/>
    </w:pPr>
    <w:rPr>
      <w:sz w:val="20"/>
      <w:szCs w:val="20"/>
      <w:lang w:val="en-GB"/>
    </w:rPr>
  </w:style>
  <w:style w:type="table" w:styleId="TableGrid">
    <w:name w:val="Table Grid"/>
    <w:basedOn w:val="TableNormal"/>
    <w:uiPriority w:val="59"/>
    <w:rsid w:val="00AF54D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BBAuthorName">
    <w:name w:val="BB_Author_Name"/>
    <w:basedOn w:val="Normal"/>
    <w:next w:val="Normal"/>
    <w:rsid w:val="00AF54D9"/>
    <w:pPr>
      <w:spacing w:after="240" w:line="480" w:lineRule="auto"/>
      <w:jc w:val="center"/>
    </w:pPr>
    <w:rPr>
      <w:rFonts w:ascii="Times" w:eastAsia="SimSun" w:hAnsi="Times"/>
      <w:i/>
      <w:szCs w:val="20"/>
      <w:lang w:val="en-GB"/>
    </w:rPr>
  </w:style>
  <w:style w:type="paragraph" w:customStyle="1" w:styleId="AFTitleRunningHead">
    <w:name w:val="AF_Title_Running_Head"/>
    <w:basedOn w:val="Normal"/>
    <w:next w:val="Normal"/>
    <w:rsid w:val="00AF54D9"/>
    <w:pPr>
      <w:spacing w:after="200" w:line="480" w:lineRule="auto"/>
      <w:jc w:val="both"/>
    </w:pPr>
    <w:rPr>
      <w:rFonts w:ascii="Times" w:eastAsia="SimSun" w:hAnsi="Times"/>
      <w:szCs w:val="20"/>
      <w:lang w:val="en-GB"/>
    </w:rPr>
  </w:style>
  <w:style w:type="paragraph" w:styleId="ListParagraph">
    <w:name w:val="List Paragraph"/>
    <w:basedOn w:val="Normal"/>
    <w:uiPriority w:val="34"/>
    <w:qFormat/>
    <w:rsid w:val="00AF54D9"/>
    <w:pPr>
      <w:spacing w:after="200" w:line="276" w:lineRule="auto"/>
      <w:ind w:left="720"/>
      <w:contextualSpacing/>
    </w:pPr>
    <w:rPr>
      <w:rFonts w:asciiTheme="minorHAnsi" w:eastAsiaTheme="minorEastAsia" w:hAnsiTheme="minorHAnsi" w:cstheme="minorBidi"/>
      <w:sz w:val="22"/>
      <w:szCs w:val="22"/>
      <w:lang w:eastAsia="zh-CN"/>
    </w:rPr>
  </w:style>
  <w:style w:type="character" w:customStyle="1" w:styleId="apple-converted-space">
    <w:name w:val="apple-converted-space"/>
    <w:basedOn w:val="DefaultParagraphFont"/>
    <w:rsid w:val="0049321C"/>
  </w:style>
  <w:style w:type="paragraph" w:styleId="NormalWeb">
    <w:name w:val="Normal (Web)"/>
    <w:basedOn w:val="Normal"/>
    <w:uiPriority w:val="99"/>
    <w:unhideWhenUsed/>
    <w:rsid w:val="000C2BFB"/>
    <w:pPr>
      <w:spacing w:before="100" w:beforeAutospacing="1" w:after="100" w:afterAutospacing="1"/>
    </w:pPr>
    <w:rPr>
      <w:rFonts w:eastAsiaTheme="minorEastAsia"/>
      <w:lang w:eastAsia="zh-CN"/>
    </w:rPr>
  </w:style>
  <w:style w:type="paragraph" w:styleId="Header">
    <w:name w:val="header"/>
    <w:basedOn w:val="Normal"/>
    <w:link w:val="HeaderChar"/>
    <w:uiPriority w:val="99"/>
    <w:unhideWhenUsed/>
    <w:rsid w:val="006D6F53"/>
    <w:pPr>
      <w:tabs>
        <w:tab w:val="center" w:pos="4680"/>
        <w:tab w:val="right" w:pos="9360"/>
      </w:tabs>
    </w:pPr>
  </w:style>
  <w:style w:type="character" w:customStyle="1" w:styleId="HeaderChar">
    <w:name w:val="Header Char"/>
    <w:basedOn w:val="DefaultParagraphFont"/>
    <w:link w:val="Header"/>
    <w:uiPriority w:val="99"/>
    <w:rsid w:val="006D6F53"/>
    <w:rPr>
      <w:rFonts w:ascii="Times New Roman" w:eastAsia="Times New Roman" w:hAnsi="Times New Roman" w:cs="Times New Roman"/>
      <w:sz w:val="24"/>
      <w:szCs w:val="24"/>
      <w:lang w:eastAsia="en-US"/>
    </w:rPr>
  </w:style>
  <w:style w:type="paragraph" w:styleId="Footer">
    <w:name w:val="footer"/>
    <w:basedOn w:val="Normal"/>
    <w:link w:val="FooterChar"/>
    <w:uiPriority w:val="99"/>
    <w:unhideWhenUsed/>
    <w:rsid w:val="006D6F53"/>
    <w:pPr>
      <w:tabs>
        <w:tab w:val="center" w:pos="4680"/>
        <w:tab w:val="right" w:pos="9360"/>
      </w:tabs>
    </w:pPr>
  </w:style>
  <w:style w:type="character" w:customStyle="1" w:styleId="FooterChar">
    <w:name w:val="Footer Char"/>
    <w:basedOn w:val="DefaultParagraphFont"/>
    <w:link w:val="Footer"/>
    <w:uiPriority w:val="99"/>
    <w:rsid w:val="006D6F53"/>
    <w:rPr>
      <w:rFonts w:ascii="Times New Roman" w:eastAsia="Times New Roman" w:hAnsi="Times New Roman" w:cs="Times New Roman"/>
      <w:sz w:val="24"/>
      <w:szCs w:val="24"/>
      <w:lang w:eastAsia="en-US"/>
    </w:rPr>
  </w:style>
  <w:style w:type="table" w:customStyle="1" w:styleId="TableGrid1">
    <w:name w:val="Table Grid1"/>
    <w:basedOn w:val="TableNormal"/>
    <w:next w:val="TableGrid"/>
    <w:uiPriority w:val="59"/>
    <w:rsid w:val="00D40F80"/>
    <w:pPr>
      <w:spacing w:after="0" w:line="240" w:lineRule="auto"/>
    </w:pPr>
    <w:rPr>
      <w:sz w:val="24"/>
      <w:szCs w:val="24"/>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AMainText">
    <w:name w:val="TA_Main_Text"/>
    <w:basedOn w:val="Normal"/>
    <w:link w:val="TAMainTextChar"/>
    <w:rsid w:val="00574C7C"/>
    <w:pPr>
      <w:spacing w:line="480" w:lineRule="auto"/>
      <w:ind w:firstLine="202"/>
      <w:jc w:val="both"/>
    </w:pPr>
    <w:rPr>
      <w:rFonts w:ascii="Times" w:eastAsia="SimSun" w:hAnsi="Times"/>
      <w:szCs w:val="20"/>
    </w:rPr>
  </w:style>
  <w:style w:type="character" w:customStyle="1" w:styleId="TAMainTextChar">
    <w:name w:val="TA_Main_Text Char"/>
    <w:link w:val="TAMainText"/>
    <w:rsid w:val="00574C7C"/>
    <w:rPr>
      <w:rFonts w:ascii="Times" w:eastAsia="SimSun" w:hAnsi="Times" w:cs="Times New Roman"/>
      <w:sz w:val="24"/>
      <w:szCs w:val="20"/>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1320568">
      <w:bodyDiv w:val="1"/>
      <w:marLeft w:val="0"/>
      <w:marRight w:val="0"/>
      <w:marTop w:val="0"/>
      <w:marBottom w:val="0"/>
      <w:divBdr>
        <w:top w:val="none" w:sz="0" w:space="0" w:color="auto"/>
        <w:left w:val="none" w:sz="0" w:space="0" w:color="auto"/>
        <w:bottom w:val="none" w:sz="0" w:space="0" w:color="auto"/>
        <w:right w:val="none" w:sz="0" w:space="0" w:color="auto"/>
      </w:divBdr>
    </w:div>
    <w:div w:id="396131798">
      <w:bodyDiv w:val="1"/>
      <w:marLeft w:val="0"/>
      <w:marRight w:val="0"/>
      <w:marTop w:val="0"/>
      <w:marBottom w:val="0"/>
      <w:divBdr>
        <w:top w:val="none" w:sz="0" w:space="0" w:color="auto"/>
        <w:left w:val="none" w:sz="0" w:space="0" w:color="auto"/>
        <w:bottom w:val="none" w:sz="0" w:space="0" w:color="auto"/>
        <w:right w:val="none" w:sz="0" w:space="0" w:color="auto"/>
      </w:divBdr>
    </w:div>
    <w:div w:id="437680076">
      <w:bodyDiv w:val="1"/>
      <w:marLeft w:val="0"/>
      <w:marRight w:val="0"/>
      <w:marTop w:val="0"/>
      <w:marBottom w:val="0"/>
      <w:divBdr>
        <w:top w:val="none" w:sz="0" w:space="0" w:color="auto"/>
        <w:left w:val="none" w:sz="0" w:space="0" w:color="auto"/>
        <w:bottom w:val="none" w:sz="0" w:space="0" w:color="auto"/>
        <w:right w:val="none" w:sz="0" w:space="0" w:color="auto"/>
      </w:divBdr>
    </w:div>
    <w:div w:id="475949604">
      <w:bodyDiv w:val="1"/>
      <w:marLeft w:val="0"/>
      <w:marRight w:val="0"/>
      <w:marTop w:val="0"/>
      <w:marBottom w:val="0"/>
      <w:divBdr>
        <w:top w:val="none" w:sz="0" w:space="0" w:color="auto"/>
        <w:left w:val="none" w:sz="0" w:space="0" w:color="auto"/>
        <w:bottom w:val="none" w:sz="0" w:space="0" w:color="auto"/>
        <w:right w:val="none" w:sz="0" w:space="0" w:color="auto"/>
      </w:divBdr>
    </w:div>
    <w:div w:id="491796692">
      <w:bodyDiv w:val="1"/>
      <w:marLeft w:val="0"/>
      <w:marRight w:val="0"/>
      <w:marTop w:val="0"/>
      <w:marBottom w:val="0"/>
      <w:divBdr>
        <w:top w:val="none" w:sz="0" w:space="0" w:color="auto"/>
        <w:left w:val="none" w:sz="0" w:space="0" w:color="auto"/>
        <w:bottom w:val="none" w:sz="0" w:space="0" w:color="auto"/>
        <w:right w:val="none" w:sz="0" w:space="0" w:color="auto"/>
      </w:divBdr>
    </w:div>
    <w:div w:id="607273775">
      <w:bodyDiv w:val="1"/>
      <w:marLeft w:val="0"/>
      <w:marRight w:val="0"/>
      <w:marTop w:val="0"/>
      <w:marBottom w:val="0"/>
      <w:divBdr>
        <w:top w:val="none" w:sz="0" w:space="0" w:color="auto"/>
        <w:left w:val="none" w:sz="0" w:space="0" w:color="auto"/>
        <w:bottom w:val="none" w:sz="0" w:space="0" w:color="auto"/>
        <w:right w:val="none" w:sz="0" w:space="0" w:color="auto"/>
      </w:divBdr>
    </w:div>
    <w:div w:id="620961491">
      <w:bodyDiv w:val="1"/>
      <w:marLeft w:val="0"/>
      <w:marRight w:val="0"/>
      <w:marTop w:val="0"/>
      <w:marBottom w:val="0"/>
      <w:divBdr>
        <w:top w:val="none" w:sz="0" w:space="0" w:color="auto"/>
        <w:left w:val="none" w:sz="0" w:space="0" w:color="auto"/>
        <w:bottom w:val="none" w:sz="0" w:space="0" w:color="auto"/>
        <w:right w:val="none" w:sz="0" w:space="0" w:color="auto"/>
      </w:divBdr>
    </w:div>
    <w:div w:id="697584148">
      <w:bodyDiv w:val="1"/>
      <w:marLeft w:val="0"/>
      <w:marRight w:val="0"/>
      <w:marTop w:val="0"/>
      <w:marBottom w:val="0"/>
      <w:divBdr>
        <w:top w:val="none" w:sz="0" w:space="0" w:color="auto"/>
        <w:left w:val="none" w:sz="0" w:space="0" w:color="auto"/>
        <w:bottom w:val="none" w:sz="0" w:space="0" w:color="auto"/>
        <w:right w:val="none" w:sz="0" w:space="0" w:color="auto"/>
      </w:divBdr>
    </w:div>
    <w:div w:id="839396487">
      <w:bodyDiv w:val="1"/>
      <w:marLeft w:val="0"/>
      <w:marRight w:val="0"/>
      <w:marTop w:val="0"/>
      <w:marBottom w:val="0"/>
      <w:divBdr>
        <w:top w:val="none" w:sz="0" w:space="0" w:color="auto"/>
        <w:left w:val="none" w:sz="0" w:space="0" w:color="auto"/>
        <w:bottom w:val="none" w:sz="0" w:space="0" w:color="auto"/>
        <w:right w:val="none" w:sz="0" w:space="0" w:color="auto"/>
      </w:divBdr>
    </w:div>
    <w:div w:id="991369492">
      <w:bodyDiv w:val="1"/>
      <w:marLeft w:val="0"/>
      <w:marRight w:val="0"/>
      <w:marTop w:val="0"/>
      <w:marBottom w:val="0"/>
      <w:divBdr>
        <w:top w:val="none" w:sz="0" w:space="0" w:color="auto"/>
        <w:left w:val="none" w:sz="0" w:space="0" w:color="auto"/>
        <w:bottom w:val="none" w:sz="0" w:space="0" w:color="auto"/>
        <w:right w:val="none" w:sz="0" w:space="0" w:color="auto"/>
      </w:divBdr>
    </w:div>
    <w:div w:id="1056272135">
      <w:bodyDiv w:val="1"/>
      <w:marLeft w:val="0"/>
      <w:marRight w:val="0"/>
      <w:marTop w:val="0"/>
      <w:marBottom w:val="0"/>
      <w:divBdr>
        <w:top w:val="none" w:sz="0" w:space="0" w:color="auto"/>
        <w:left w:val="none" w:sz="0" w:space="0" w:color="auto"/>
        <w:bottom w:val="none" w:sz="0" w:space="0" w:color="auto"/>
        <w:right w:val="none" w:sz="0" w:space="0" w:color="auto"/>
      </w:divBdr>
    </w:div>
    <w:div w:id="1071536284">
      <w:bodyDiv w:val="1"/>
      <w:marLeft w:val="0"/>
      <w:marRight w:val="0"/>
      <w:marTop w:val="0"/>
      <w:marBottom w:val="0"/>
      <w:divBdr>
        <w:top w:val="none" w:sz="0" w:space="0" w:color="auto"/>
        <w:left w:val="none" w:sz="0" w:space="0" w:color="auto"/>
        <w:bottom w:val="none" w:sz="0" w:space="0" w:color="auto"/>
        <w:right w:val="none" w:sz="0" w:space="0" w:color="auto"/>
      </w:divBdr>
    </w:div>
    <w:div w:id="1115711430">
      <w:bodyDiv w:val="1"/>
      <w:marLeft w:val="0"/>
      <w:marRight w:val="0"/>
      <w:marTop w:val="0"/>
      <w:marBottom w:val="0"/>
      <w:divBdr>
        <w:top w:val="none" w:sz="0" w:space="0" w:color="auto"/>
        <w:left w:val="none" w:sz="0" w:space="0" w:color="auto"/>
        <w:bottom w:val="none" w:sz="0" w:space="0" w:color="auto"/>
        <w:right w:val="none" w:sz="0" w:space="0" w:color="auto"/>
      </w:divBdr>
    </w:div>
    <w:div w:id="1260530069">
      <w:bodyDiv w:val="1"/>
      <w:marLeft w:val="0"/>
      <w:marRight w:val="0"/>
      <w:marTop w:val="0"/>
      <w:marBottom w:val="0"/>
      <w:divBdr>
        <w:top w:val="none" w:sz="0" w:space="0" w:color="auto"/>
        <w:left w:val="none" w:sz="0" w:space="0" w:color="auto"/>
        <w:bottom w:val="none" w:sz="0" w:space="0" w:color="auto"/>
        <w:right w:val="none" w:sz="0" w:space="0" w:color="auto"/>
      </w:divBdr>
    </w:div>
    <w:div w:id="1304505038">
      <w:bodyDiv w:val="1"/>
      <w:marLeft w:val="0"/>
      <w:marRight w:val="0"/>
      <w:marTop w:val="0"/>
      <w:marBottom w:val="0"/>
      <w:divBdr>
        <w:top w:val="none" w:sz="0" w:space="0" w:color="auto"/>
        <w:left w:val="none" w:sz="0" w:space="0" w:color="auto"/>
        <w:bottom w:val="none" w:sz="0" w:space="0" w:color="auto"/>
        <w:right w:val="none" w:sz="0" w:space="0" w:color="auto"/>
      </w:divBdr>
    </w:div>
    <w:div w:id="1419593888">
      <w:bodyDiv w:val="1"/>
      <w:marLeft w:val="0"/>
      <w:marRight w:val="0"/>
      <w:marTop w:val="0"/>
      <w:marBottom w:val="0"/>
      <w:divBdr>
        <w:top w:val="none" w:sz="0" w:space="0" w:color="auto"/>
        <w:left w:val="none" w:sz="0" w:space="0" w:color="auto"/>
        <w:bottom w:val="none" w:sz="0" w:space="0" w:color="auto"/>
        <w:right w:val="none" w:sz="0" w:space="0" w:color="auto"/>
      </w:divBdr>
    </w:div>
    <w:div w:id="1423144923">
      <w:bodyDiv w:val="1"/>
      <w:marLeft w:val="0"/>
      <w:marRight w:val="0"/>
      <w:marTop w:val="0"/>
      <w:marBottom w:val="0"/>
      <w:divBdr>
        <w:top w:val="none" w:sz="0" w:space="0" w:color="auto"/>
        <w:left w:val="none" w:sz="0" w:space="0" w:color="auto"/>
        <w:bottom w:val="none" w:sz="0" w:space="0" w:color="auto"/>
        <w:right w:val="none" w:sz="0" w:space="0" w:color="auto"/>
      </w:divBdr>
    </w:div>
    <w:div w:id="1456362929">
      <w:bodyDiv w:val="1"/>
      <w:marLeft w:val="0"/>
      <w:marRight w:val="0"/>
      <w:marTop w:val="0"/>
      <w:marBottom w:val="0"/>
      <w:divBdr>
        <w:top w:val="none" w:sz="0" w:space="0" w:color="auto"/>
        <w:left w:val="none" w:sz="0" w:space="0" w:color="auto"/>
        <w:bottom w:val="none" w:sz="0" w:space="0" w:color="auto"/>
        <w:right w:val="none" w:sz="0" w:space="0" w:color="auto"/>
      </w:divBdr>
    </w:div>
    <w:div w:id="1609313038">
      <w:bodyDiv w:val="1"/>
      <w:marLeft w:val="0"/>
      <w:marRight w:val="0"/>
      <w:marTop w:val="0"/>
      <w:marBottom w:val="0"/>
      <w:divBdr>
        <w:top w:val="none" w:sz="0" w:space="0" w:color="auto"/>
        <w:left w:val="none" w:sz="0" w:space="0" w:color="auto"/>
        <w:bottom w:val="none" w:sz="0" w:space="0" w:color="auto"/>
        <w:right w:val="none" w:sz="0" w:space="0" w:color="auto"/>
      </w:divBdr>
    </w:div>
    <w:div w:id="1614164798">
      <w:bodyDiv w:val="1"/>
      <w:marLeft w:val="0"/>
      <w:marRight w:val="0"/>
      <w:marTop w:val="0"/>
      <w:marBottom w:val="0"/>
      <w:divBdr>
        <w:top w:val="none" w:sz="0" w:space="0" w:color="auto"/>
        <w:left w:val="none" w:sz="0" w:space="0" w:color="auto"/>
        <w:bottom w:val="none" w:sz="0" w:space="0" w:color="auto"/>
        <w:right w:val="none" w:sz="0" w:space="0" w:color="auto"/>
      </w:divBdr>
    </w:div>
    <w:div w:id="1654872690">
      <w:bodyDiv w:val="1"/>
      <w:marLeft w:val="0"/>
      <w:marRight w:val="0"/>
      <w:marTop w:val="0"/>
      <w:marBottom w:val="0"/>
      <w:divBdr>
        <w:top w:val="none" w:sz="0" w:space="0" w:color="auto"/>
        <w:left w:val="none" w:sz="0" w:space="0" w:color="auto"/>
        <w:bottom w:val="none" w:sz="0" w:space="0" w:color="auto"/>
        <w:right w:val="none" w:sz="0" w:space="0" w:color="auto"/>
      </w:divBdr>
    </w:div>
    <w:div w:id="1809591455">
      <w:bodyDiv w:val="1"/>
      <w:marLeft w:val="0"/>
      <w:marRight w:val="0"/>
      <w:marTop w:val="0"/>
      <w:marBottom w:val="0"/>
      <w:divBdr>
        <w:top w:val="none" w:sz="0" w:space="0" w:color="auto"/>
        <w:left w:val="none" w:sz="0" w:space="0" w:color="auto"/>
        <w:bottom w:val="none" w:sz="0" w:space="0" w:color="auto"/>
        <w:right w:val="none" w:sz="0" w:space="0" w:color="auto"/>
      </w:divBdr>
    </w:div>
    <w:div w:id="2019887242">
      <w:bodyDiv w:val="1"/>
      <w:marLeft w:val="0"/>
      <w:marRight w:val="0"/>
      <w:marTop w:val="0"/>
      <w:marBottom w:val="0"/>
      <w:divBdr>
        <w:top w:val="none" w:sz="0" w:space="0" w:color="auto"/>
        <w:left w:val="none" w:sz="0" w:space="0" w:color="auto"/>
        <w:bottom w:val="none" w:sz="0" w:space="0" w:color="auto"/>
        <w:right w:val="none" w:sz="0" w:space="0" w:color="auto"/>
      </w:divBdr>
    </w:div>
    <w:div w:id="2077779240">
      <w:bodyDiv w:val="1"/>
      <w:marLeft w:val="0"/>
      <w:marRight w:val="0"/>
      <w:marTop w:val="0"/>
      <w:marBottom w:val="0"/>
      <w:divBdr>
        <w:top w:val="none" w:sz="0" w:space="0" w:color="auto"/>
        <w:left w:val="none" w:sz="0" w:space="0" w:color="auto"/>
        <w:bottom w:val="none" w:sz="0" w:space="0" w:color="auto"/>
        <w:right w:val="none" w:sz="0" w:space="0" w:color="auto"/>
      </w:divBdr>
    </w:div>
    <w:div w:id="21182824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2.png"/><Relationship Id="rId20" Type="http://schemas.openxmlformats.org/officeDocument/2006/relationships/fontTable" Target="fontTable.xml"/><Relationship Id="rId21" Type="http://schemas.openxmlformats.org/officeDocument/2006/relationships/theme" Target="theme/theme1.xml"/><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tiff"/><Relationship Id="rId18" Type="http://schemas.openxmlformats.org/officeDocument/2006/relationships/image" Target="media/image11.png"/><Relationship Id="rId19" Type="http://schemas.openxmlformats.org/officeDocument/2006/relationships/hyperlink" Target="https://cran.r-project.org/package=sicegar"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1987A014-2EE7-9F49-8F5F-27277467CB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TotalTime>
  <Pages>32</Pages>
  <Words>6175</Words>
  <Characters>35204</Characters>
  <Application>Microsoft Macintosh Word</Application>
  <DocSecurity>0</DocSecurity>
  <Lines>293</Lines>
  <Paragraphs>82</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41297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FENG GUO</dc:creator>
  <cp:lastModifiedBy>Mehmet Umut CAGLAR</cp:lastModifiedBy>
  <cp:revision>21</cp:revision>
  <cp:lastPrinted>2017-05-08T18:18:00Z</cp:lastPrinted>
  <dcterms:created xsi:type="dcterms:W3CDTF">2017-07-12T21:25:00Z</dcterms:created>
  <dcterms:modified xsi:type="dcterms:W3CDTF">2017-08-16T17:46:00Z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6th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16th edition (author-date)</vt:lpwstr>
  </property>
  <property fmtid="{D5CDD505-2E9C-101B-9397-08002B2CF9AE}" pid="10" name="Mendeley Recent Style Id 4_1">
    <vt:lpwstr>http://www.zotero.org/styles/harvard1</vt:lpwstr>
  </property>
  <property fmtid="{D5CDD505-2E9C-101B-9397-08002B2CF9AE}" pid="11" name="Mendeley Recent Style Name 4_1">
    <vt:lpwstr>Harvard Reference format 1 (author-date)</vt:lpwstr>
  </property>
  <property fmtid="{D5CDD505-2E9C-101B-9397-08002B2CF9AE}" pid="12" name="Mendeley Recent Style Id 5_1">
    <vt:lpwstr>http://www.zotero.org/styles/ieee</vt:lpwstr>
  </property>
  <property fmtid="{D5CDD505-2E9C-101B-9397-08002B2CF9AE}" pid="13" name="Mendeley Recent Style Name 5_1">
    <vt:lpwstr>IEEE</vt:lpwstr>
  </property>
  <property fmtid="{D5CDD505-2E9C-101B-9397-08002B2CF9AE}" pid="14" name="Mendeley Recent Style Id 6_1">
    <vt:lpwstr>http://www.zotero.org/styles/modern-humanities-research-association</vt:lpwstr>
  </property>
  <property fmtid="{D5CDD505-2E9C-101B-9397-08002B2CF9AE}" pid="15" name="Mendeley Recent Style Name 6_1">
    <vt:lpwstr>Modern Humanities Research Association 3rd edition (note with bibliography)</vt:lpwstr>
  </property>
  <property fmtid="{D5CDD505-2E9C-101B-9397-08002B2CF9AE}" pid="16" name="Mendeley Recent Style Id 7_1">
    <vt:lpwstr>http://www.zotero.org/styles/modern-language-association</vt:lpwstr>
  </property>
  <property fmtid="{D5CDD505-2E9C-101B-9397-08002B2CF9AE}" pid="17" name="Mendeley Recent Style Name 7_1">
    <vt:lpwstr>Modern Language Association 7th edition</vt:lpwstr>
  </property>
  <property fmtid="{D5CDD505-2E9C-101B-9397-08002B2CF9AE}" pid="18" name="Mendeley Recent Style Id 8_1">
    <vt:lpwstr>http://csl.mendeley.com/styles/10862651/nih-with-PMCID</vt:lpwstr>
  </property>
  <property fmtid="{D5CDD505-2E9C-101B-9397-08002B2CF9AE}" pid="19" name="Mendeley Recent Style Name 8_1">
    <vt:lpwstr>NIH with PMCID - Ted Pham</vt:lpwstr>
  </property>
  <property fmtid="{D5CDD505-2E9C-101B-9397-08002B2CF9AE}" pid="20" name="Mendeley Recent Style Id 9_1">
    <vt:lpwstr>http://www.zotero.org/styles/nature-methods</vt:lpwstr>
  </property>
  <property fmtid="{D5CDD505-2E9C-101B-9397-08002B2CF9AE}" pid="21" name="Mendeley Recent Style Name 9_1">
    <vt:lpwstr>Nature Methods</vt:lpwstr>
  </property>
  <property fmtid="{D5CDD505-2E9C-101B-9397-08002B2CF9AE}" pid="22" name="Mendeley Document_1">
    <vt:lpwstr>True</vt:lpwstr>
  </property>
  <property fmtid="{D5CDD505-2E9C-101B-9397-08002B2CF9AE}" pid="23" name="Mendeley User Name_1">
    <vt:lpwstr>kevinlsx007@hotmail.com@www.mendeley.com</vt:lpwstr>
  </property>
  <property fmtid="{D5CDD505-2E9C-101B-9397-08002B2CF9AE}" pid="24" name="Mendeley Citation Style_1">
    <vt:lpwstr>http://www.zotero.org/styles/nature-methods</vt:lpwstr>
  </property>
</Properties>
</file>